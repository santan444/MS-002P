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page" w:tblpXSpec="center" w:tblpY="1593"/>
        <w:tblOverlap w:val="never"/>
        <w:tblW w:w="8414" w:type="dxa"/>
        <w:jc w:val="center"/>
        <w:tblCellMar>
          <w:right w:w="0" w:type="dxa"/>
        </w:tblCellMar>
        <w:tblLook w:val="04A0" w:firstRow="1" w:lastRow="0" w:firstColumn="1" w:lastColumn="0" w:noHBand="0" w:noVBand="1"/>
      </w:tblPr>
      <w:tblGrid>
        <w:gridCol w:w="574"/>
        <w:gridCol w:w="904"/>
        <w:gridCol w:w="2148"/>
        <w:gridCol w:w="1103"/>
        <w:gridCol w:w="997"/>
        <w:gridCol w:w="167"/>
        <w:gridCol w:w="2133"/>
        <w:gridCol w:w="205"/>
        <w:gridCol w:w="183"/>
      </w:tblGrid>
      <w:tr w:rsidR="00A56EEE">
        <w:trPr>
          <w:trHeight w:val="598"/>
          <w:jc w:val="center"/>
        </w:trPr>
        <w:tc>
          <w:tcPr>
            <w:tcW w:w="574" w:type="dxa"/>
          </w:tcPr>
          <w:p w:rsidR="00A56EEE" w:rsidRDefault="00A56EEE">
            <w:pPr>
              <w:spacing w:beforeLines="50" w:before="190" w:afterLines="50" w:after="190" w:line="240" w:lineRule="exact"/>
              <w:jc w:val="left"/>
              <w:rPr>
                <w:rFonts w:ascii="宋体" w:hAnsi="宋体" w:cs="宋体"/>
                <w:szCs w:val="22"/>
              </w:rPr>
            </w:pPr>
          </w:p>
        </w:tc>
        <w:tc>
          <w:tcPr>
            <w:tcW w:w="5319" w:type="dxa"/>
            <w:gridSpan w:val="5"/>
          </w:tcPr>
          <w:p w:rsidR="00A56EEE" w:rsidRDefault="00A56EEE">
            <w:pPr>
              <w:spacing w:beforeLines="50" w:before="190" w:afterLines="50" w:after="190" w:line="240" w:lineRule="exact"/>
              <w:jc w:val="right"/>
              <w:rPr>
                <w:rFonts w:ascii="宋体" w:hAnsi="宋体" w:cs="宋体"/>
                <w:sz w:val="24"/>
              </w:rPr>
            </w:pPr>
          </w:p>
        </w:tc>
        <w:tc>
          <w:tcPr>
            <w:tcW w:w="2338" w:type="dxa"/>
            <w:gridSpan w:val="2"/>
            <w:tcBorders>
              <w:right w:val="nil"/>
            </w:tcBorders>
          </w:tcPr>
          <w:p w:rsidR="00A56EEE" w:rsidRDefault="00A56EEE">
            <w:pPr>
              <w:spacing w:beforeLines="50" w:before="190" w:afterLines="50" w:after="190" w:line="240" w:lineRule="exact"/>
              <w:jc w:val="left"/>
              <w:rPr>
                <w:rFonts w:ascii="宋体" w:hAnsi="宋体" w:cs="宋体"/>
                <w:sz w:val="24"/>
              </w:rPr>
            </w:pPr>
          </w:p>
        </w:tc>
        <w:tc>
          <w:tcPr>
            <w:tcW w:w="183" w:type="dxa"/>
            <w:tcBorders>
              <w:left w:val="nil"/>
            </w:tcBorders>
          </w:tcPr>
          <w:p w:rsidR="00A56EEE" w:rsidRDefault="00A56EEE">
            <w:pPr>
              <w:spacing w:beforeLines="50" w:before="190" w:afterLines="50" w:after="190" w:line="240" w:lineRule="exact"/>
              <w:jc w:val="left"/>
              <w:rPr>
                <w:rFonts w:ascii="宋体" w:hAnsi="宋体" w:cs="宋体"/>
                <w:sz w:val="24"/>
              </w:rPr>
            </w:pPr>
          </w:p>
        </w:tc>
      </w:tr>
      <w:tr w:rsidR="00A56EEE">
        <w:trPr>
          <w:trHeight w:val="598"/>
          <w:jc w:val="center"/>
        </w:trPr>
        <w:tc>
          <w:tcPr>
            <w:tcW w:w="574" w:type="dxa"/>
          </w:tcPr>
          <w:p w:rsidR="00A56EEE" w:rsidRDefault="00A56EEE">
            <w:pPr>
              <w:spacing w:beforeLines="50" w:before="190" w:afterLines="50" w:after="190" w:line="240" w:lineRule="exact"/>
              <w:jc w:val="left"/>
              <w:rPr>
                <w:rFonts w:ascii="宋体" w:hAnsi="宋体" w:cs="宋体"/>
                <w:szCs w:val="22"/>
              </w:rPr>
            </w:pPr>
          </w:p>
        </w:tc>
        <w:tc>
          <w:tcPr>
            <w:tcW w:w="5319" w:type="dxa"/>
            <w:gridSpan w:val="5"/>
            <w:vAlign w:val="bottom"/>
          </w:tcPr>
          <w:p w:rsidR="00A56EEE" w:rsidRDefault="00494307">
            <w:pPr>
              <w:spacing w:line="240" w:lineRule="exact"/>
              <w:jc w:val="right"/>
              <w:rPr>
                <w:rFonts w:ascii="宋体" w:hAnsi="宋体" w:cs="宋体"/>
                <w:sz w:val="24"/>
              </w:rPr>
            </w:pPr>
            <w:r>
              <w:rPr>
                <w:rFonts w:ascii="黑体" w:eastAsia="黑体" w:hAnsi="黑体" w:cs="黑体" w:hint="eastAsia"/>
                <w:b/>
                <w:sz w:val="24"/>
              </w:rPr>
              <w:t>文件号：</w:t>
            </w:r>
          </w:p>
        </w:tc>
        <w:tc>
          <w:tcPr>
            <w:tcW w:w="2338" w:type="dxa"/>
            <w:gridSpan w:val="2"/>
            <w:tcBorders>
              <w:bottom w:val="single" w:sz="4" w:space="0" w:color="auto"/>
              <w:right w:val="nil"/>
            </w:tcBorders>
            <w:vAlign w:val="bottom"/>
          </w:tcPr>
          <w:p w:rsidR="00A56EEE" w:rsidRDefault="00CE2806">
            <w:pPr>
              <w:spacing w:line="240" w:lineRule="auto"/>
              <w:rPr>
                <w:rFonts w:ascii="Calibri" w:hAnsi="Calibri" w:cs="Times New Roman"/>
                <w:sz w:val="24"/>
              </w:rPr>
            </w:pPr>
            <w:r>
              <w:rPr>
                <w:rFonts w:ascii="Calibri" w:hAnsi="Calibri" w:cs="Times New Roman" w:hint="eastAsia"/>
                <w:sz w:val="24"/>
              </w:rPr>
              <w:t>MS-002P</w:t>
            </w:r>
            <w:r w:rsidR="00494307">
              <w:rPr>
                <w:rFonts w:ascii="Calibri" w:hAnsi="Calibri" w:cs="Times New Roman" w:hint="eastAsia"/>
                <w:sz w:val="24"/>
              </w:rPr>
              <w:t>.40W003</w:t>
            </w:r>
          </w:p>
        </w:tc>
        <w:tc>
          <w:tcPr>
            <w:tcW w:w="183" w:type="dxa"/>
            <w:tcBorders>
              <w:left w:val="nil"/>
              <w:bottom w:val="nil"/>
            </w:tcBorders>
            <w:vAlign w:val="bottom"/>
          </w:tcPr>
          <w:p w:rsidR="00A56EEE" w:rsidRDefault="00A56EEE">
            <w:pPr>
              <w:spacing w:line="240" w:lineRule="auto"/>
              <w:rPr>
                <w:rFonts w:ascii="Calibri" w:hAnsi="Calibri" w:cs="Times New Roman"/>
                <w:sz w:val="24"/>
              </w:rPr>
            </w:pPr>
          </w:p>
        </w:tc>
      </w:tr>
      <w:tr w:rsidR="00A56EEE">
        <w:trPr>
          <w:trHeight w:val="598"/>
          <w:jc w:val="center"/>
        </w:trPr>
        <w:tc>
          <w:tcPr>
            <w:tcW w:w="574" w:type="dxa"/>
          </w:tcPr>
          <w:p w:rsidR="00A56EEE" w:rsidRDefault="00A56EEE">
            <w:pPr>
              <w:spacing w:after="120"/>
              <w:ind w:leftChars="700" w:left="1470" w:rightChars="700" w:right="1470"/>
              <w:rPr>
                <w:rFonts w:ascii="Calibri" w:hAnsi="Calibri" w:cs="Times New Roman"/>
                <w:sz w:val="24"/>
              </w:rPr>
            </w:pPr>
          </w:p>
        </w:tc>
        <w:tc>
          <w:tcPr>
            <w:tcW w:w="4155" w:type="dxa"/>
            <w:gridSpan w:val="3"/>
          </w:tcPr>
          <w:p w:rsidR="00A56EEE" w:rsidRDefault="00A56EEE">
            <w:pPr>
              <w:spacing w:beforeLines="50" w:before="190" w:afterLines="50" w:after="190" w:line="240" w:lineRule="exact"/>
              <w:jc w:val="left"/>
              <w:rPr>
                <w:rFonts w:ascii="宋体" w:hAnsi="宋体" w:cs="宋体"/>
                <w:sz w:val="24"/>
              </w:rPr>
            </w:pPr>
          </w:p>
        </w:tc>
        <w:tc>
          <w:tcPr>
            <w:tcW w:w="3685" w:type="dxa"/>
            <w:gridSpan w:val="5"/>
            <w:tcBorders>
              <w:top w:val="nil"/>
            </w:tcBorders>
          </w:tcPr>
          <w:p w:rsidR="00A56EEE" w:rsidRDefault="00A56EEE">
            <w:pPr>
              <w:spacing w:beforeLines="50" w:before="190" w:afterLines="50" w:after="190" w:line="240" w:lineRule="exact"/>
              <w:jc w:val="left"/>
              <w:rPr>
                <w:rFonts w:ascii="宋体" w:hAnsi="宋体" w:cs="宋体"/>
                <w:sz w:val="24"/>
              </w:rPr>
            </w:pPr>
          </w:p>
        </w:tc>
      </w:tr>
      <w:tr w:rsidR="00A56EEE">
        <w:trPr>
          <w:trHeight w:val="1180"/>
          <w:jc w:val="center"/>
        </w:trPr>
        <w:tc>
          <w:tcPr>
            <w:tcW w:w="8414" w:type="dxa"/>
            <w:gridSpan w:val="9"/>
          </w:tcPr>
          <w:p w:rsidR="00A56EEE" w:rsidRDefault="004F78D2">
            <w:pPr>
              <w:snapToGrid w:val="0"/>
              <w:spacing w:line="240" w:lineRule="auto"/>
              <w:jc w:val="center"/>
              <w:rPr>
                <w:rFonts w:ascii="宋体" w:hAnsi="宋体" w:cs="宋体"/>
                <w:sz w:val="72"/>
                <w:szCs w:val="72"/>
              </w:rPr>
            </w:pPr>
            <w:r>
              <w:rPr>
                <w:rFonts w:ascii="黑体" w:eastAsia="黑体" w:hAnsi="黑体" w:cs="黑体" w:hint="eastAsia"/>
                <w:b/>
                <w:sz w:val="72"/>
                <w:szCs w:val="72"/>
              </w:rPr>
              <w:t>MS-002</w:t>
            </w:r>
            <w:r w:rsidR="00CE2806">
              <w:rPr>
                <w:rFonts w:ascii="黑体" w:eastAsia="黑体" w:hAnsi="黑体" w:cs="黑体"/>
                <w:b/>
                <w:sz w:val="72"/>
                <w:szCs w:val="72"/>
              </w:rPr>
              <w:t>P</w:t>
            </w:r>
          </w:p>
        </w:tc>
      </w:tr>
      <w:tr w:rsidR="00A56EEE">
        <w:trPr>
          <w:trHeight w:val="780"/>
          <w:jc w:val="center"/>
        </w:trPr>
        <w:tc>
          <w:tcPr>
            <w:tcW w:w="1478" w:type="dxa"/>
            <w:gridSpan w:val="2"/>
            <w:tcBorders>
              <w:right w:val="nil"/>
            </w:tcBorders>
            <w:vAlign w:val="center"/>
          </w:tcPr>
          <w:p w:rsidR="00A56EEE" w:rsidRDefault="00A56EEE">
            <w:pPr>
              <w:spacing w:beforeLines="50" w:before="190" w:afterLines="50" w:after="190"/>
              <w:jc w:val="right"/>
              <w:rPr>
                <w:rFonts w:ascii="Times New Roman" w:hAnsi="Times New Roman" w:cs="Times New Roman"/>
                <w:sz w:val="32"/>
                <w:szCs w:val="32"/>
              </w:rPr>
            </w:pPr>
          </w:p>
        </w:tc>
        <w:tc>
          <w:tcPr>
            <w:tcW w:w="2148" w:type="dxa"/>
            <w:tcBorders>
              <w:top w:val="nil"/>
              <w:left w:val="nil"/>
              <w:bottom w:val="nil"/>
              <w:right w:val="nil"/>
            </w:tcBorders>
            <w:vAlign w:val="bottom"/>
          </w:tcPr>
          <w:p w:rsidR="00A56EEE" w:rsidRDefault="00A56EEE">
            <w:pPr>
              <w:spacing w:beforeLines="50" w:before="190" w:afterLines="50" w:after="190"/>
              <w:jc w:val="left"/>
              <w:rPr>
                <w:rFonts w:ascii="Times New Roman" w:hAnsi="Times New Roman" w:cs="Times New Roman"/>
                <w:sz w:val="32"/>
                <w:szCs w:val="32"/>
              </w:rPr>
            </w:pPr>
          </w:p>
        </w:tc>
        <w:tc>
          <w:tcPr>
            <w:tcW w:w="1103" w:type="dxa"/>
            <w:tcBorders>
              <w:top w:val="nil"/>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72"/>
                <w:szCs w:val="72"/>
              </w:rPr>
            </w:pPr>
          </w:p>
        </w:tc>
        <w:tc>
          <w:tcPr>
            <w:tcW w:w="997" w:type="dxa"/>
            <w:tcBorders>
              <w:top w:val="nil"/>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72"/>
                <w:szCs w:val="72"/>
              </w:rPr>
            </w:pPr>
          </w:p>
        </w:tc>
        <w:tc>
          <w:tcPr>
            <w:tcW w:w="2300" w:type="dxa"/>
            <w:gridSpan w:val="2"/>
            <w:tcBorders>
              <w:top w:val="nil"/>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388" w:type="dxa"/>
            <w:gridSpan w:val="2"/>
            <w:tcBorders>
              <w:left w:val="nil"/>
              <w:bottom w:val="nil"/>
            </w:tcBorders>
          </w:tcPr>
          <w:p w:rsidR="00A56EEE" w:rsidRDefault="00A56EEE">
            <w:pPr>
              <w:spacing w:beforeLines="50" w:before="190" w:afterLines="50" w:after="190" w:line="300" w:lineRule="exact"/>
              <w:jc w:val="left"/>
              <w:rPr>
                <w:rFonts w:ascii="宋体" w:hAnsi="宋体" w:cs="宋体"/>
                <w:sz w:val="28"/>
                <w:szCs w:val="28"/>
              </w:rPr>
            </w:pPr>
          </w:p>
        </w:tc>
      </w:tr>
      <w:tr w:rsidR="00A56EEE">
        <w:trPr>
          <w:trHeight w:val="1180"/>
          <w:jc w:val="center"/>
        </w:trPr>
        <w:tc>
          <w:tcPr>
            <w:tcW w:w="8414" w:type="dxa"/>
            <w:gridSpan w:val="9"/>
          </w:tcPr>
          <w:p w:rsidR="00A56EEE" w:rsidRDefault="00494307">
            <w:pPr>
              <w:snapToGrid w:val="0"/>
              <w:spacing w:line="240" w:lineRule="auto"/>
              <w:jc w:val="center"/>
              <w:rPr>
                <w:rFonts w:ascii="宋体" w:eastAsia="黑体" w:hAnsi="宋体" w:cs="宋体"/>
                <w:sz w:val="72"/>
                <w:szCs w:val="72"/>
              </w:rPr>
            </w:pPr>
            <w:r>
              <w:rPr>
                <w:rFonts w:ascii="黑体" w:eastAsia="黑体" w:hAnsi="黑体" w:cs="黑体" w:hint="eastAsia"/>
                <w:b/>
                <w:sz w:val="72"/>
                <w:szCs w:val="72"/>
              </w:rPr>
              <w:t>结构详细设计说明书</w:t>
            </w:r>
          </w:p>
        </w:tc>
      </w:tr>
      <w:tr w:rsidR="00A56EEE">
        <w:trPr>
          <w:trHeight w:val="780"/>
          <w:jc w:val="center"/>
        </w:trPr>
        <w:tc>
          <w:tcPr>
            <w:tcW w:w="1478" w:type="dxa"/>
            <w:gridSpan w:val="2"/>
            <w:tcBorders>
              <w:right w:val="nil"/>
            </w:tcBorders>
            <w:vAlign w:val="center"/>
          </w:tcPr>
          <w:p w:rsidR="00A56EEE" w:rsidRDefault="00A56EEE">
            <w:pPr>
              <w:spacing w:beforeLines="50" w:before="190" w:afterLines="50" w:after="190"/>
              <w:jc w:val="right"/>
              <w:rPr>
                <w:rFonts w:ascii="Times New Roman" w:hAnsi="Times New Roman" w:cs="Times New Roman"/>
                <w:sz w:val="32"/>
                <w:szCs w:val="32"/>
              </w:rPr>
            </w:pPr>
          </w:p>
        </w:tc>
        <w:tc>
          <w:tcPr>
            <w:tcW w:w="2148" w:type="dxa"/>
            <w:tcBorders>
              <w:top w:val="nil"/>
              <w:left w:val="nil"/>
              <w:bottom w:val="nil"/>
              <w:right w:val="nil"/>
            </w:tcBorders>
            <w:vAlign w:val="bottom"/>
          </w:tcPr>
          <w:p w:rsidR="00A56EEE" w:rsidRDefault="00A56EEE">
            <w:pPr>
              <w:spacing w:beforeLines="50" w:before="190" w:afterLines="50" w:after="190"/>
              <w:jc w:val="left"/>
              <w:rPr>
                <w:rFonts w:ascii="Times New Roman" w:hAnsi="Times New Roman" w:cs="Times New Roman"/>
                <w:sz w:val="32"/>
                <w:szCs w:val="32"/>
              </w:rPr>
            </w:pPr>
          </w:p>
        </w:tc>
        <w:tc>
          <w:tcPr>
            <w:tcW w:w="1103" w:type="dxa"/>
            <w:tcBorders>
              <w:top w:val="nil"/>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997" w:type="dxa"/>
            <w:tcBorders>
              <w:top w:val="nil"/>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2300" w:type="dxa"/>
            <w:gridSpan w:val="2"/>
            <w:tcBorders>
              <w:top w:val="nil"/>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388" w:type="dxa"/>
            <w:gridSpan w:val="2"/>
            <w:tcBorders>
              <w:left w:val="nil"/>
              <w:bottom w:val="nil"/>
            </w:tcBorders>
          </w:tcPr>
          <w:p w:rsidR="00A56EEE" w:rsidRDefault="00A56EEE">
            <w:pPr>
              <w:spacing w:beforeLines="50" w:before="190" w:afterLines="50" w:after="190" w:line="300" w:lineRule="exact"/>
              <w:jc w:val="left"/>
              <w:rPr>
                <w:rFonts w:ascii="宋体" w:hAnsi="宋体" w:cs="宋体"/>
                <w:sz w:val="28"/>
                <w:szCs w:val="28"/>
              </w:rPr>
            </w:pPr>
          </w:p>
        </w:tc>
      </w:tr>
      <w:tr w:rsidR="00A56EEE">
        <w:trPr>
          <w:trHeight w:val="780"/>
          <w:jc w:val="center"/>
        </w:trPr>
        <w:tc>
          <w:tcPr>
            <w:tcW w:w="1478" w:type="dxa"/>
            <w:gridSpan w:val="2"/>
            <w:tcBorders>
              <w:right w:val="nil"/>
            </w:tcBorders>
            <w:vAlign w:val="center"/>
          </w:tcPr>
          <w:p w:rsidR="00A56EEE" w:rsidRDefault="00A56EEE">
            <w:pPr>
              <w:spacing w:beforeLines="50" w:before="190" w:afterLines="50" w:after="190"/>
              <w:jc w:val="right"/>
              <w:rPr>
                <w:rFonts w:ascii="Times New Roman" w:hAnsi="Times New Roman" w:cs="Times New Roman"/>
                <w:sz w:val="32"/>
                <w:szCs w:val="32"/>
              </w:rPr>
            </w:pPr>
          </w:p>
        </w:tc>
        <w:tc>
          <w:tcPr>
            <w:tcW w:w="2148" w:type="dxa"/>
            <w:tcBorders>
              <w:top w:val="nil"/>
              <w:left w:val="nil"/>
              <w:bottom w:val="nil"/>
              <w:right w:val="nil"/>
            </w:tcBorders>
            <w:vAlign w:val="bottom"/>
          </w:tcPr>
          <w:p w:rsidR="00A56EEE" w:rsidRDefault="00A56EEE">
            <w:pPr>
              <w:spacing w:beforeLines="50" w:before="190" w:afterLines="50" w:after="190"/>
              <w:jc w:val="left"/>
              <w:rPr>
                <w:rFonts w:ascii="Times New Roman" w:hAnsi="Times New Roman" w:cs="Times New Roman"/>
                <w:sz w:val="32"/>
                <w:szCs w:val="32"/>
              </w:rPr>
            </w:pPr>
          </w:p>
        </w:tc>
        <w:tc>
          <w:tcPr>
            <w:tcW w:w="1103" w:type="dxa"/>
            <w:tcBorders>
              <w:top w:val="nil"/>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997" w:type="dxa"/>
            <w:tcBorders>
              <w:top w:val="nil"/>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2300" w:type="dxa"/>
            <w:gridSpan w:val="2"/>
            <w:tcBorders>
              <w:top w:val="nil"/>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388" w:type="dxa"/>
            <w:gridSpan w:val="2"/>
            <w:tcBorders>
              <w:left w:val="nil"/>
              <w:bottom w:val="nil"/>
            </w:tcBorders>
          </w:tcPr>
          <w:p w:rsidR="00A56EEE" w:rsidRDefault="00A56EEE">
            <w:pPr>
              <w:spacing w:beforeLines="50" w:before="190" w:afterLines="50" w:after="190" w:line="300" w:lineRule="exact"/>
              <w:jc w:val="left"/>
              <w:rPr>
                <w:rFonts w:ascii="宋体" w:hAnsi="宋体" w:cs="宋体"/>
                <w:sz w:val="28"/>
                <w:szCs w:val="28"/>
              </w:rPr>
            </w:pPr>
          </w:p>
        </w:tc>
      </w:tr>
      <w:tr w:rsidR="00A56EEE">
        <w:trPr>
          <w:trHeight w:val="780"/>
          <w:jc w:val="center"/>
        </w:trPr>
        <w:tc>
          <w:tcPr>
            <w:tcW w:w="1478" w:type="dxa"/>
            <w:gridSpan w:val="2"/>
            <w:tcBorders>
              <w:right w:val="nil"/>
            </w:tcBorders>
            <w:vAlign w:val="center"/>
          </w:tcPr>
          <w:p w:rsidR="00A56EEE" w:rsidRDefault="00494307">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编制人：</w:t>
            </w:r>
          </w:p>
        </w:tc>
        <w:tc>
          <w:tcPr>
            <w:tcW w:w="2148" w:type="dxa"/>
            <w:tcBorders>
              <w:top w:val="nil"/>
              <w:left w:val="nil"/>
              <w:bottom w:val="single" w:sz="4" w:space="0" w:color="auto"/>
              <w:right w:val="nil"/>
            </w:tcBorders>
            <w:vAlign w:val="bottom"/>
          </w:tcPr>
          <w:p w:rsidR="00A56EEE" w:rsidRDefault="00494307">
            <w:pPr>
              <w:spacing w:beforeLines="50" w:before="190" w:afterLines="50" w:after="190"/>
              <w:jc w:val="left"/>
              <w:rPr>
                <w:rFonts w:ascii="Times New Roman" w:hAnsi="Times New Roman" w:cs="Times New Roman"/>
                <w:sz w:val="32"/>
                <w:szCs w:val="32"/>
              </w:rPr>
            </w:pPr>
            <w:r>
              <w:rPr>
                <w:rFonts w:ascii="Times New Roman" w:hAnsi="Times New Roman" w:cs="Times New Roman" w:hint="eastAsia"/>
                <w:vanish/>
                <w:color w:val="0000FF"/>
                <w:sz w:val="32"/>
                <w:szCs w:val="32"/>
              </w:rPr>
              <w:t>钱华芳</w:t>
            </w:r>
          </w:p>
        </w:tc>
        <w:tc>
          <w:tcPr>
            <w:tcW w:w="1103" w:type="dxa"/>
            <w:tcBorders>
              <w:top w:val="nil"/>
              <w:left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997" w:type="dxa"/>
            <w:tcBorders>
              <w:top w:val="nil"/>
              <w:left w:val="nil"/>
              <w:right w:val="nil"/>
            </w:tcBorders>
            <w:vAlign w:val="bottom"/>
          </w:tcPr>
          <w:p w:rsidR="00A56EEE" w:rsidRDefault="00494307">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日期：</w:t>
            </w:r>
            <w:r>
              <w:rPr>
                <w:rFonts w:ascii="Times New Roman" w:hAnsi="Times New Roman" w:cs="Times New Roman" w:hint="eastAsia"/>
                <w:sz w:val="32"/>
                <w:szCs w:val="32"/>
              </w:rPr>
              <w:t xml:space="preserve">  </w:t>
            </w:r>
          </w:p>
        </w:tc>
        <w:tc>
          <w:tcPr>
            <w:tcW w:w="2300" w:type="dxa"/>
            <w:gridSpan w:val="2"/>
            <w:tcBorders>
              <w:top w:val="nil"/>
              <w:left w:val="nil"/>
              <w:bottom w:val="single" w:sz="4" w:space="0" w:color="auto"/>
              <w:right w:val="nil"/>
            </w:tcBorders>
            <w:vAlign w:val="bottom"/>
          </w:tcPr>
          <w:p w:rsidR="00A56EEE" w:rsidRDefault="00494307">
            <w:pPr>
              <w:spacing w:beforeLines="50" w:before="190" w:afterLines="50" w:after="190"/>
              <w:jc w:val="center"/>
              <w:rPr>
                <w:rFonts w:ascii="Times New Roman" w:hAnsi="Times New Roman" w:cs="Times New Roman"/>
                <w:sz w:val="32"/>
                <w:szCs w:val="32"/>
              </w:rPr>
            </w:pPr>
            <w:r>
              <w:rPr>
                <w:rFonts w:ascii="Times New Roman" w:hAnsi="Times New Roman" w:cs="Times New Roman" w:hint="eastAsia"/>
                <w:vanish/>
                <w:color w:val="0000FF"/>
                <w:sz w:val="32"/>
                <w:szCs w:val="32"/>
              </w:rPr>
              <w:t>2022.xx.xx</w:t>
            </w:r>
          </w:p>
        </w:tc>
        <w:tc>
          <w:tcPr>
            <w:tcW w:w="388" w:type="dxa"/>
            <w:gridSpan w:val="2"/>
            <w:tcBorders>
              <w:left w:val="nil"/>
              <w:bottom w:val="nil"/>
            </w:tcBorders>
          </w:tcPr>
          <w:p w:rsidR="00A56EEE" w:rsidRDefault="00A56EEE">
            <w:pPr>
              <w:spacing w:beforeLines="50" w:before="190" w:afterLines="50" w:after="190" w:line="300" w:lineRule="exact"/>
              <w:jc w:val="left"/>
              <w:rPr>
                <w:rFonts w:ascii="宋体" w:hAnsi="宋体" w:cs="宋体"/>
                <w:sz w:val="28"/>
                <w:szCs w:val="28"/>
              </w:rPr>
            </w:pPr>
          </w:p>
        </w:tc>
      </w:tr>
      <w:tr w:rsidR="00A56EEE">
        <w:trPr>
          <w:trHeight w:val="791"/>
          <w:jc w:val="center"/>
        </w:trPr>
        <w:tc>
          <w:tcPr>
            <w:tcW w:w="574" w:type="dxa"/>
          </w:tcPr>
          <w:p w:rsidR="00A56EEE" w:rsidRDefault="00A56EEE">
            <w:pPr>
              <w:spacing w:beforeLines="50" w:before="190" w:afterLines="50" w:after="190"/>
              <w:jc w:val="right"/>
              <w:rPr>
                <w:rFonts w:ascii="Times New Roman" w:hAnsi="Times New Roman" w:cs="Times New Roman"/>
                <w:sz w:val="32"/>
                <w:szCs w:val="32"/>
              </w:rPr>
            </w:pPr>
          </w:p>
        </w:tc>
        <w:tc>
          <w:tcPr>
            <w:tcW w:w="904" w:type="dxa"/>
            <w:tcBorders>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2148" w:type="dxa"/>
            <w:tcBorders>
              <w:top w:val="single" w:sz="4" w:space="0" w:color="auto"/>
              <w:left w:val="nil"/>
              <w:right w:val="nil"/>
            </w:tcBorders>
            <w:vAlign w:val="bottom"/>
          </w:tcPr>
          <w:p w:rsidR="00A56EEE" w:rsidRDefault="00A56EEE">
            <w:pPr>
              <w:spacing w:beforeLines="50" w:before="190" w:afterLines="50" w:after="190"/>
              <w:jc w:val="left"/>
              <w:rPr>
                <w:rFonts w:ascii="Times New Roman" w:hAnsi="Times New Roman" w:cs="Times New Roman"/>
                <w:sz w:val="32"/>
                <w:szCs w:val="32"/>
              </w:rPr>
            </w:pPr>
          </w:p>
        </w:tc>
        <w:tc>
          <w:tcPr>
            <w:tcW w:w="1103" w:type="dxa"/>
            <w:tcBorders>
              <w:left w:val="nil"/>
              <w:right w:val="nil"/>
            </w:tcBorders>
          </w:tcPr>
          <w:p w:rsidR="00A56EEE" w:rsidRDefault="00A56EEE">
            <w:pPr>
              <w:spacing w:beforeLines="50" w:before="190" w:afterLines="50" w:after="190"/>
              <w:jc w:val="right"/>
              <w:rPr>
                <w:rFonts w:ascii="Times New Roman" w:hAnsi="Times New Roman" w:cs="Times New Roman"/>
                <w:sz w:val="32"/>
                <w:szCs w:val="32"/>
              </w:rPr>
            </w:pPr>
          </w:p>
        </w:tc>
        <w:tc>
          <w:tcPr>
            <w:tcW w:w="997" w:type="dxa"/>
            <w:tcBorders>
              <w:left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2300" w:type="dxa"/>
            <w:gridSpan w:val="2"/>
            <w:tcBorders>
              <w:top w:val="single" w:sz="4" w:space="0" w:color="auto"/>
              <w:left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388" w:type="dxa"/>
            <w:gridSpan w:val="2"/>
            <w:tcBorders>
              <w:top w:val="nil"/>
              <w:left w:val="nil"/>
              <w:bottom w:val="nil"/>
            </w:tcBorders>
          </w:tcPr>
          <w:p w:rsidR="00A56EEE" w:rsidRDefault="00A56EEE">
            <w:pPr>
              <w:spacing w:beforeLines="50" w:before="190" w:afterLines="50" w:after="190" w:line="300" w:lineRule="exact"/>
              <w:jc w:val="left"/>
              <w:rPr>
                <w:rFonts w:ascii="宋体" w:hAnsi="宋体" w:cs="宋体"/>
                <w:sz w:val="28"/>
                <w:szCs w:val="28"/>
              </w:rPr>
            </w:pPr>
          </w:p>
        </w:tc>
      </w:tr>
      <w:tr w:rsidR="00A56EEE">
        <w:trPr>
          <w:trHeight w:val="780"/>
          <w:jc w:val="center"/>
        </w:trPr>
        <w:tc>
          <w:tcPr>
            <w:tcW w:w="1478" w:type="dxa"/>
            <w:gridSpan w:val="2"/>
            <w:tcBorders>
              <w:right w:val="nil"/>
            </w:tcBorders>
          </w:tcPr>
          <w:p w:rsidR="00A56EEE" w:rsidRDefault="00494307">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审核人：</w:t>
            </w:r>
            <w:r>
              <w:rPr>
                <w:rFonts w:ascii="Times New Roman" w:hAnsi="Times New Roman" w:cs="Times New Roman" w:hint="eastAsia"/>
                <w:sz w:val="32"/>
                <w:szCs w:val="32"/>
              </w:rPr>
              <w:t xml:space="preserve">            </w:t>
            </w:r>
          </w:p>
        </w:tc>
        <w:tc>
          <w:tcPr>
            <w:tcW w:w="2148" w:type="dxa"/>
            <w:tcBorders>
              <w:left w:val="nil"/>
              <w:bottom w:val="single" w:sz="4" w:space="0" w:color="auto"/>
              <w:right w:val="nil"/>
            </w:tcBorders>
            <w:vAlign w:val="bottom"/>
          </w:tcPr>
          <w:p w:rsidR="00A56EEE" w:rsidRDefault="00494307">
            <w:pPr>
              <w:spacing w:beforeLines="50" w:before="190" w:afterLines="50" w:after="190"/>
              <w:jc w:val="left"/>
              <w:rPr>
                <w:rFonts w:ascii="Times New Roman" w:hAnsi="Times New Roman" w:cs="Times New Roman"/>
                <w:sz w:val="32"/>
                <w:szCs w:val="32"/>
              </w:rPr>
            </w:pPr>
            <w:r>
              <w:rPr>
                <w:rFonts w:ascii="Times New Roman" w:hAnsi="Times New Roman" w:cs="Times New Roman" w:hint="eastAsia"/>
                <w:vanish/>
                <w:color w:val="0000FF"/>
                <w:sz w:val="32"/>
                <w:szCs w:val="32"/>
              </w:rPr>
              <w:t>李明</w:t>
            </w:r>
          </w:p>
        </w:tc>
        <w:tc>
          <w:tcPr>
            <w:tcW w:w="1103" w:type="dxa"/>
            <w:tcBorders>
              <w:left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997" w:type="dxa"/>
            <w:tcBorders>
              <w:left w:val="nil"/>
              <w:right w:val="nil"/>
            </w:tcBorders>
            <w:vAlign w:val="bottom"/>
          </w:tcPr>
          <w:p w:rsidR="00A56EEE" w:rsidRDefault="00494307">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日期：</w:t>
            </w:r>
            <w:r>
              <w:rPr>
                <w:rFonts w:ascii="Times New Roman" w:hAnsi="Times New Roman" w:cs="Times New Roman" w:hint="eastAsia"/>
                <w:sz w:val="32"/>
                <w:szCs w:val="32"/>
              </w:rPr>
              <w:t xml:space="preserve">  </w:t>
            </w:r>
          </w:p>
        </w:tc>
        <w:tc>
          <w:tcPr>
            <w:tcW w:w="2300" w:type="dxa"/>
            <w:gridSpan w:val="2"/>
            <w:tcBorders>
              <w:left w:val="nil"/>
              <w:bottom w:val="single" w:sz="4" w:space="0" w:color="auto"/>
              <w:right w:val="nil"/>
            </w:tcBorders>
            <w:vAlign w:val="bottom"/>
          </w:tcPr>
          <w:p w:rsidR="00A56EEE" w:rsidRDefault="00494307">
            <w:pPr>
              <w:spacing w:beforeLines="50" w:before="190" w:afterLines="50" w:after="190"/>
              <w:jc w:val="center"/>
              <w:rPr>
                <w:rFonts w:ascii="Times New Roman" w:hAnsi="Times New Roman" w:cs="Times New Roman"/>
                <w:sz w:val="32"/>
                <w:szCs w:val="32"/>
              </w:rPr>
            </w:pPr>
            <w:r>
              <w:rPr>
                <w:rFonts w:ascii="Times New Roman" w:hAnsi="Times New Roman" w:cs="Times New Roman" w:hint="eastAsia"/>
                <w:vanish/>
                <w:color w:val="0000FF"/>
                <w:sz w:val="32"/>
                <w:szCs w:val="32"/>
              </w:rPr>
              <w:t>2022.xx.xx</w:t>
            </w:r>
          </w:p>
        </w:tc>
        <w:tc>
          <w:tcPr>
            <w:tcW w:w="388" w:type="dxa"/>
            <w:gridSpan w:val="2"/>
            <w:tcBorders>
              <w:top w:val="nil"/>
              <w:left w:val="nil"/>
              <w:bottom w:val="nil"/>
            </w:tcBorders>
          </w:tcPr>
          <w:p w:rsidR="00A56EEE" w:rsidRDefault="00A56EEE">
            <w:pPr>
              <w:spacing w:beforeLines="50" w:before="190" w:afterLines="50" w:after="190" w:line="300" w:lineRule="exact"/>
              <w:jc w:val="left"/>
              <w:rPr>
                <w:rFonts w:ascii="宋体" w:hAnsi="宋体" w:cs="宋体"/>
                <w:sz w:val="28"/>
                <w:szCs w:val="28"/>
              </w:rPr>
            </w:pPr>
          </w:p>
        </w:tc>
      </w:tr>
      <w:tr w:rsidR="00A56EEE">
        <w:trPr>
          <w:trHeight w:val="938"/>
          <w:jc w:val="center"/>
        </w:trPr>
        <w:tc>
          <w:tcPr>
            <w:tcW w:w="574" w:type="dxa"/>
          </w:tcPr>
          <w:p w:rsidR="00A56EEE" w:rsidRDefault="00A56EEE">
            <w:pPr>
              <w:spacing w:beforeLines="50" w:before="190" w:afterLines="50" w:after="190"/>
              <w:jc w:val="right"/>
              <w:rPr>
                <w:rFonts w:ascii="Times New Roman" w:hAnsi="Times New Roman" w:cs="Times New Roman"/>
                <w:sz w:val="32"/>
                <w:szCs w:val="32"/>
              </w:rPr>
            </w:pPr>
          </w:p>
        </w:tc>
        <w:tc>
          <w:tcPr>
            <w:tcW w:w="904" w:type="dxa"/>
            <w:tcBorders>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2148" w:type="dxa"/>
            <w:tcBorders>
              <w:top w:val="single" w:sz="4" w:space="0" w:color="auto"/>
              <w:left w:val="nil"/>
              <w:right w:val="nil"/>
            </w:tcBorders>
            <w:vAlign w:val="bottom"/>
          </w:tcPr>
          <w:p w:rsidR="00A56EEE" w:rsidRDefault="00A56EEE">
            <w:pPr>
              <w:spacing w:beforeLines="50" w:before="190" w:afterLines="50" w:after="190"/>
              <w:jc w:val="left"/>
              <w:rPr>
                <w:rFonts w:ascii="Times New Roman" w:hAnsi="Times New Roman" w:cs="Times New Roman"/>
                <w:sz w:val="32"/>
                <w:szCs w:val="32"/>
              </w:rPr>
            </w:pPr>
          </w:p>
        </w:tc>
        <w:tc>
          <w:tcPr>
            <w:tcW w:w="1103" w:type="dxa"/>
            <w:tcBorders>
              <w:left w:val="nil"/>
              <w:right w:val="nil"/>
            </w:tcBorders>
            <w:vAlign w:val="center"/>
          </w:tcPr>
          <w:p w:rsidR="00A56EEE" w:rsidRDefault="00A56EEE">
            <w:pPr>
              <w:spacing w:beforeLines="50" w:before="190" w:afterLines="50" w:after="190"/>
              <w:jc w:val="right"/>
              <w:rPr>
                <w:rFonts w:ascii="Times New Roman" w:hAnsi="Times New Roman" w:cs="Times New Roman"/>
                <w:sz w:val="32"/>
                <w:szCs w:val="32"/>
              </w:rPr>
            </w:pPr>
          </w:p>
        </w:tc>
        <w:tc>
          <w:tcPr>
            <w:tcW w:w="997" w:type="dxa"/>
            <w:tcBorders>
              <w:left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2300" w:type="dxa"/>
            <w:gridSpan w:val="2"/>
            <w:tcBorders>
              <w:top w:val="single" w:sz="4" w:space="0" w:color="auto"/>
              <w:left w:val="nil"/>
              <w:right w:val="nil"/>
            </w:tcBorders>
            <w:vAlign w:val="bottom"/>
          </w:tcPr>
          <w:p w:rsidR="00A56EEE" w:rsidRDefault="00A56EEE">
            <w:pPr>
              <w:spacing w:beforeLines="50" w:before="190" w:afterLines="50" w:after="190"/>
              <w:jc w:val="center"/>
              <w:rPr>
                <w:rFonts w:ascii="Times New Roman" w:hAnsi="Times New Roman" w:cs="Times New Roman"/>
                <w:sz w:val="32"/>
                <w:szCs w:val="32"/>
              </w:rPr>
            </w:pPr>
          </w:p>
        </w:tc>
        <w:tc>
          <w:tcPr>
            <w:tcW w:w="388" w:type="dxa"/>
            <w:gridSpan w:val="2"/>
            <w:tcBorders>
              <w:top w:val="nil"/>
              <w:left w:val="nil"/>
              <w:bottom w:val="nil"/>
            </w:tcBorders>
          </w:tcPr>
          <w:p w:rsidR="00A56EEE" w:rsidRDefault="00A56EEE">
            <w:pPr>
              <w:spacing w:beforeLines="50" w:before="190" w:afterLines="50" w:after="190" w:line="300" w:lineRule="exact"/>
              <w:jc w:val="left"/>
              <w:rPr>
                <w:rFonts w:ascii="宋体" w:hAnsi="宋体" w:cs="宋体"/>
                <w:sz w:val="28"/>
                <w:szCs w:val="28"/>
              </w:rPr>
            </w:pPr>
          </w:p>
        </w:tc>
      </w:tr>
      <w:tr w:rsidR="00A56EEE">
        <w:trPr>
          <w:trHeight w:val="780"/>
          <w:jc w:val="center"/>
        </w:trPr>
        <w:tc>
          <w:tcPr>
            <w:tcW w:w="1478" w:type="dxa"/>
            <w:gridSpan w:val="2"/>
            <w:tcBorders>
              <w:right w:val="nil"/>
            </w:tcBorders>
          </w:tcPr>
          <w:p w:rsidR="00A56EEE" w:rsidRDefault="00494307">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批准人：</w:t>
            </w:r>
            <w:r>
              <w:rPr>
                <w:rFonts w:ascii="Times New Roman" w:hAnsi="Times New Roman" w:cs="Times New Roman" w:hint="eastAsia"/>
                <w:sz w:val="32"/>
                <w:szCs w:val="32"/>
              </w:rPr>
              <w:t xml:space="preserve">          </w:t>
            </w:r>
          </w:p>
        </w:tc>
        <w:tc>
          <w:tcPr>
            <w:tcW w:w="2148" w:type="dxa"/>
            <w:tcBorders>
              <w:left w:val="nil"/>
              <w:bottom w:val="single" w:sz="4" w:space="0" w:color="auto"/>
              <w:right w:val="nil"/>
            </w:tcBorders>
            <w:vAlign w:val="bottom"/>
          </w:tcPr>
          <w:p w:rsidR="00A56EEE" w:rsidRDefault="00494307">
            <w:pPr>
              <w:spacing w:beforeLines="50" w:before="190" w:afterLines="50" w:after="190"/>
              <w:jc w:val="left"/>
              <w:rPr>
                <w:rFonts w:ascii="Times New Roman" w:hAnsi="Times New Roman" w:cs="Times New Roman"/>
                <w:sz w:val="32"/>
                <w:szCs w:val="32"/>
              </w:rPr>
            </w:pPr>
            <w:r>
              <w:rPr>
                <w:rFonts w:ascii="Times New Roman" w:hAnsi="Times New Roman" w:cs="Times New Roman" w:hint="eastAsia"/>
                <w:vanish/>
                <w:color w:val="0000FF"/>
                <w:sz w:val="32"/>
                <w:szCs w:val="32"/>
              </w:rPr>
              <w:t>XX</w:t>
            </w:r>
          </w:p>
        </w:tc>
        <w:tc>
          <w:tcPr>
            <w:tcW w:w="1103" w:type="dxa"/>
            <w:tcBorders>
              <w:left w:val="nil"/>
              <w:bottom w:val="nil"/>
              <w:right w:val="nil"/>
            </w:tcBorders>
            <w:vAlign w:val="bottom"/>
          </w:tcPr>
          <w:p w:rsidR="00A56EEE" w:rsidRDefault="00A56EEE">
            <w:pPr>
              <w:spacing w:beforeLines="50" w:before="190" w:afterLines="50" w:after="190"/>
              <w:jc w:val="right"/>
              <w:rPr>
                <w:rFonts w:ascii="Times New Roman" w:hAnsi="Times New Roman" w:cs="Times New Roman"/>
                <w:sz w:val="32"/>
                <w:szCs w:val="32"/>
              </w:rPr>
            </w:pPr>
          </w:p>
        </w:tc>
        <w:tc>
          <w:tcPr>
            <w:tcW w:w="997" w:type="dxa"/>
            <w:tcBorders>
              <w:left w:val="nil"/>
              <w:bottom w:val="nil"/>
              <w:right w:val="nil"/>
            </w:tcBorders>
            <w:vAlign w:val="bottom"/>
          </w:tcPr>
          <w:p w:rsidR="00A56EEE" w:rsidRDefault="00494307">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日期：</w:t>
            </w:r>
            <w:r>
              <w:rPr>
                <w:rFonts w:ascii="Times New Roman" w:hAnsi="Times New Roman" w:cs="Times New Roman" w:hint="eastAsia"/>
                <w:sz w:val="32"/>
                <w:szCs w:val="32"/>
              </w:rPr>
              <w:t xml:space="preserve">  </w:t>
            </w:r>
          </w:p>
        </w:tc>
        <w:tc>
          <w:tcPr>
            <w:tcW w:w="2300" w:type="dxa"/>
            <w:gridSpan w:val="2"/>
            <w:tcBorders>
              <w:left w:val="nil"/>
              <w:bottom w:val="single" w:sz="4" w:space="0" w:color="auto"/>
              <w:right w:val="nil"/>
            </w:tcBorders>
            <w:vAlign w:val="bottom"/>
          </w:tcPr>
          <w:p w:rsidR="00A56EEE" w:rsidRDefault="00494307">
            <w:pPr>
              <w:spacing w:beforeLines="50" w:before="190" w:afterLines="50" w:after="190"/>
              <w:jc w:val="center"/>
              <w:rPr>
                <w:rFonts w:ascii="Times New Roman" w:hAnsi="Times New Roman" w:cs="Times New Roman"/>
                <w:sz w:val="32"/>
                <w:szCs w:val="32"/>
              </w:rPr>
            </w:pPr>
            <w:r>
              <w:rPr>
                <w:rFonts w:ascii="Times New Roman" w:hAnsi="Times New Roman" w:cs="Times New Roman" w:hint="eastAsia"/>
                <w:vanish/>
                <w:color w:val="0000FF"/>
                <w:sz w:val="32"/>
                <w:szCs w:val="32"/>
              </w:rPr>
              <w:t>2022.xx.xx</w:t>
            </w:r>
          </w:p>
        </w:tc>
        <w:tc>
          <w:tcPr>
            <w:tcW w:w="388" w:type="dxa"/>
            <w:gridSpan w:val="2"/>
            <w:tcBorders>
              <w:top w:val="nil"/>
              <w:left w:val="nil"/>
              <w:bottom w:val="nil"/>
            </w:tcBorders>
          </w:tcPr>
          <w:p w:rsidR="00A56EEE" w:rsidRDefault="00A56EEE">
            <w:pPr>
              <w:spacing w:beforeLines="50" w:before="190" w:afterLines="50" w:after="190" w:line="300" w:lineRule="exact"/>
              <w:jc w:val="left"/>
              <w:rPr>
                <w:rFonts w:ascii="宋体" w:hAnsi="宋体" w:cs="宋体"/>
                <w:sz w:val="28"/>
                <w:szCs w:val="28"/>
              </w:rPr>
            </w:pPr>
          </w:p>
        </w:tc>
      </w:tr>
      <w:tr w:rsidR="00A56EEE">
        <w:trPr>
          <w:trHeight w:val="674"/>
          <w:jc w:val="center"/>
        </w:trPr>
        <w:tc>
          <w:tcPr>
            <w:tcW w:w="574" w:type="dxa"/>
          </w:tcPr>
          <w:p w:rsidR="00A56EEE" w:rsidRDefault="00A56EEE">
            <w:pPr>
              <w:spacing w:beforeLines="50" w:before="190" w:afterLines="50" w:after="190" w:line="300" w:lineRule="exact"/>
              <w:jc w:val="left"/>
              <w:rPr>
                <w:rFonts w:ascii="宋体" w:hAnsi="宋体" w:cs="宋体"/>
                <w:szCs w:val="21"/>
              </w:rPr>
            </w:pPr>
          </w:p>
        </w:tc>
        <w:tc>
          <w:tcPr>
            <w:tcW w:w="4155" w:type="dxa"/>
            <w:gridSpan w:val="3"/>
            <w:tcBorders>
              <w:top w:val="nil"/>
            </w:tcBorders>
          </w:tcPr>
          <w:p w:rsidR="00A56EEE" w:rsidRDefault="00A56EEE">
            <w:pPr>
              <w:spacing w:beforeLines="50" w:before="190" w:afterLines="50" w:after="190" w:line="300" w:lineRule="exact"/>
              <w:jc w:val="left"/>
              <w:rPr>
                <w:rFonts w:ascii="宋体" w:hAnsi="宋体" w:cs="宋体"/>
                <w:sz w:val="28"/>
                <w:szCs w:val="28"/>
              </w:rPr>
            </w:pPr>
          </w:p>
        </w:tc>
        <w:tc>
          <w:tcPr>
            <w:tcW w:w="3685" w:type="dxa"/>
            <w:gridSpan w:val="5"/>
            <w:tcBorders>
              <w:top w:val="nil"/>
            </w:tcBorders>
          </w:tcPr>
          <w:p w:rsidR="00A56EEE" w:rsidRDefault="00A56EEE">
            <w:pPr>
              <w:spacing w:beforeLines="50" w:before="190" w:afterLines="50" w:after="190" w:line="300" w:lineRule="exact"/>
              <w:jc w:val="left"/>
              <w:rPr>
                <w:rFonts w:ascii="宋体" w:hAnsi="宋体" w:cs="宋体"/>
                <w:sz w:val="28"/>
                <w:szCs w:val="28"/>
              </w:rPr>
            </w:pPr>
          </w:p>
        </w:tc>
      </w:tr>
    </w:tbl>
    <w:p w:rsidR="00A56EEE" w:rsidRDefault="00494307">
      <w:pPr>
        <w:rPr>
          <w:b/>
          <w:bCs/>
        </w:rPr>
      </w:pPr>
      <w:r>
        <w:rPr>
          <w:rFonts w:hint="eastAsia"/>
          <w:b/>
          <w:bCs/>
        </w:rPr>
        <w:br w:type="page"/>
      </w:r>
    </w:p>
    <w:p w:rsidR="00A56EEE" w:rsidRDefault="00494307">
      <w:pPr>
        <w:jc w:val="center"/>
        <w:rPr>
          <w:b/>
          <w:bCs/>
        </w:rPr>
      </w:pPr>
      <w:r>
        <w:rPr>
          <w:rFonts w:hint="eastAsia"/>
          <w:b/>
          <w:bCs/>
        </w:rPr>
        <w:lastRenderedPageBreak/>
        <w:t>文档修订履历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6"/>
        <w:gridCol w:w="1843"/>
        <w:gridCol w:w="3945"/>
        <w:gridCol w:w="1598"/>
      </w:tblGrid>
      <w:tr w:rsidR="00A56EEE">
        <w:trPr>
          <w:trHeight w:val="454"/>
        </w:trPr>
        <w:tc>
          <w:tcPr>
            <w:tcW w:w="1242" w:type="dxa"/>
            <w:shd w:val="pct10" w:color="auto" w:fill="auto"/>
            <w:vAlign w:val="center"/>
          </w:tcPr>
          <w:p w:rsidR="00A56EEE" w:rsidRDefault="00494307">
            <w:pPr>
              <w:widowControl/>
              <w:snapToGrid w:val="0"/>
              <w:spacing w:line="240" w:lineRule="auto"/>
              <w:jc w:val="center"/>
              <w:rPr>
                <w:rFonts w:ascii="Times New Roman" w:hAnsi="Times New Roman" w:cs="Times New Roman"/>
                <w:bCs/>
                <w:szCs w:val="21"/>
              </w:rPr>
            </w:pPr>
            <w:r>
              <w:rPr>
                <w:rFonts w:ascii="Times New Roman" w:hAnsi="宋体" w:cs="Times New Roman"/>
                <w:bCs/>
                <w:szCs w:val="21"/>
              </w:rPr>
              <w:t>版本号</w:t>
            </w:r>
          </w:p>
        </w:tc>
        <w:tc>
          <w:tcPr>
            <w:tcW w:w="1985" w:type="dxa"/>
            <w:shd w:val="pct10" w:color="auto" w:fill="auto"/>
            <w:vAlign w:val="center"/>
          </w:tcPr>
          <w:p w:rsidR="00A56EEE" w:rsidRDefault="00494307">
            <w:pPr>
              <w:widowControl/>
              <w:snapToGrid w:val="0"/>
              <w:spacing w:line="240" w:lineRule="auto"/>
              <w:jc w:val="center"/>
              <w:rPr>
                <w:rFonts w:ascii="Times New Roman" w:hAnsi="Times New Roman" w:cs="Times New Roman"/>
                <w:bCs/>
                <w:szCs w:val="21"/>
              </w:rPr>
            </w:pPr>
            <w:r>
              <w:rPr>
                <w:rFonts w:ascii="Times New Roman" w:hAnsi="宋体" w:cs="Times New Roman"/>
                <w:bCs/>
                <w:szCs w:val="21"/>
              </w:rPr>
              <w:t>发布日期</w:t>
            </w:r>
          </w:p>
        </w:tc>
        <w:tc>
          <w:tcPr>
            <w:tcW w:w="4678" w:type="dxa"/>
            <w:shd w:val="pct10" w:color="auto" w:fill="auto"/>
            <w:vAlign w:val="center"/>
          </w:tcPr>
          <w:p w:rsidR="00A56EEE" w:rsidRDefault="00494307">
            <w:pPr>
              <w:widowControl/>
              <w:snapToGrid w:val="0"/>
              <w:spacing w:line="240" w:lineRule="auto"/>
              <w:jc w:val="center"/>
              <w:rPr>
                <w:rFonts w:ascii="Times New Roman" w:hAnsi="Times New Roman" w:cs="Times New Roman"/>
                <w:bCs/>
                <w:szCs w:val="21"/>
              </w:rPr>
            </w:pPr>
            <w:r>
              <w:rPr>
                <w:rFonts w:ascii="Times New Roman" w:hAnsi="宋体" w:cs="Times New Roman"/>
                <w:bCs/>
                <w:szCs w:val="21"/>
              </w:rPr>
              <w:t>更改内容概述</w:t>
            </w:r>
          </w:p>
        </w:tc>
        <w:tc>
          <w:tcPr>
            <w:tcW w:w="1842" w:type="dxa"/>
            <w:shd w:val="pct10" w:color="auto" w:fill="auto"/>
            <w:vAlign w:val="center"/>
          </w:tcPr>
          <w:p w:rsidR="00A56EEE" w:rsidRDefault="00494307">
            <w:pPr>
              <w:widowControl/>
              <w:snapToGrid w:val="0"/>
              <w:spacing w:line="240" w:lineRule="auto"/>
              <w:jc w:val="center"/>
              <w:rPr>
                <w:rFonts w:ascii="Times New Roman" w:hAnsi="Times New Roman" w:cs="Times New Roman"/>
                <w:bCs/>
                <w:szCs w:val="21"/>
              </w:rPr>
            </w:pPr>
            <w:r>
              <w:rPr>
                <w:rFonts w:ascii="Times New Roman" w:hAnsi="宋体" w:cs="Times New Roman"/>
                <w:bCs/>
                <w:szCs w:val="21"/>
              </w:rPr>
              <w:t>更改者</w:t>
            </w:r>
          </w:p>
        </w:tc>
      </w:tr>
      <w:tr w:rsidR="00A56EEE">
        <w:trPr>
          <w:trHeight w:val="454"/>
        </w:trPr>
        <w:tc>
          <w:tcPr>
            <w:tcW w:w="1242" w:type="dxa"/>
            <w:vAlign w:val="center"/>
          </w:tcPr>
          <w:p w:rsidR="00A56EEE" w:rsidRDefault="00494307">
            <w:pPr>
              <w:widowControl/>
              <w:snapToGrid w:val="0"/>
              <w:spacing w:line="240" w:lineRule="auto"/>
              <w:jc w:val="center"/>
              <w:rPr>
                <w:rFonts w:ascii="Times New Roman" w:hAnsi="Times New Roman" w:cs="Times New Roman"/>
                <w:bCs/>
                <w:szCs w:val="21"/>
              </w:rPr>
            </w:pPr>
            <w:r>
              <w:rPr>
                <w:rFonts w:ascii="Times New Roman" w:hAnsi="Times New Roman" w:cs="Times New Roman" w:hint="eastAsia"/>
                <w:bCs/>
                <w:szCs w:val="21"/>
              </w:rPr>
              <w:t>V</w:t>
            </w:r>
            <w:r>
              <w:rPr>
                <w:rFonts w:ascii="Times New Roman" w:hAnsi="Times New Roman" w:cs="Times New Roman"/>
                <w:bCs/>
                <w:szCs w:val="21"/>
              </w:rPr>
              <w:t>1.0</w:t>
            </w:r>
          </w:p>
        </w:tc>
        <w:tc>
          <w:tcPr>
            <w:tcW w:w="1985" w:type="dxa"/>
            <w:vAlign w:val="center"/>
          </w:tcPr>
          <w:p w:rsidR="00A56EEE" w:rsidRDefault="00494307">
            <w:pPr>
              <w:widowControl/>
              <w:snapToGrid w:val="0"/>
              <w:spacing w:line="240" w:lineRule="auto"/>
              <w:jc w:val="center"/>
              <w:rPr>
                <w:rFonts w:ascii="Times New Roman" w:hAnsi="Times New Roman" w:cs="Times New Roman"/>
                <w:bCs/>
                <w:szCs w:val="21"/>
              </w:rPr>
            </w:pPr>
            <w:r>
              <w:rPr>
                <w:rFonts w:ascii="Times New Roman" w:hAnsi="Times New Roman" w:cs="Times New Roman" w:hint="eastAsia"/>
                <w:bCs/>
                <w:color w:val="FF0000"/>
                <w:szCs w:val="21"/>
              </w:rPr>
              <w:t>2022.xx.xx</w:t>
            </w:r>
          </w:p>
        </w:tc>
        <w:tc>
          <w:tcPr>
            <w:tcW w:w="4678" w:type="dxa"/>
            <w:vAlign w:val="center"/>
          </w:tcPr>
          <w:p w:rsidR="00A56EEE" w:rsidRDefault="00494307">
            <w:pPr>
              <w:widowControl/>
              <w:snapToGrid w:val="0"/>
              <w:spacing w:line="240" w:lineRule="auto"/>
              <w:rPr>
                <w:rFonts w:ascii="Times New Roman" w:hAnsi="Times New Roman" w:cs="Times New Roman"/>
                <w:bCs/>
                <w:szCs w:val="21"/>
              </w:rPr>
            </w:pPr>
            <w:r>
              <w:rPr>
                <w:rFonts w:ascii="Times New Roman" w:hAnsi="Times New Roman" w:cs="Times New Roman" w:hint="eastAsia"/>
                <w:bCs/>
                <w:szCs w:val="21"/>
              </w:rPr>
              <w:t>文件新编</w:t>
            </w:r>
          </w:p>
        </w:tc>
        <w:tc>
          <w:tcPr>
            <w:tcW w:w="1842" w:type="dxa"/>
            <w:vAlign w:val="center"/>
          </w:tcPr>
          <w:p w:rsidR="00A56EEE" w:rsidRDefault="00494307">
            <w:pPr>
              <w:widowControl/>
              <w:snapToGrid w:val="0"/>
              <w:spacing w:line="240" w:lineRule="auto"/>
              <w:jc w:val="center"/>
              <w:rPr>
                <w:rFonts w:ascii="Times New Roman" w:hAnsi="Times New Roman" w:cs="Times New Roman"/>
                <w:bCs/>
                <w:szCs w:val="21"/>
              </w:rPr>
            </w:pPr>
            <w:r>
              <w:rPr>
                <w:rFonts w:ascii="Times New Roman" w:hAnsi="Times New Roman" w:cs="Times New Roman" w:hint="eastAsia"/>
                <w:bCs/>
                <w:szCs w:val="21"/>
              </w:rPr>
              <w:t>钱华芳</w:t>
            </w:r>
          </w:p>
        </w:tc>
      </w:tr>
      <w:tr w:rsidR="00A56EEE">
        <w:trPr>
          <w:trHeight w:val="471"/>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r w:rsidR="00A56EEE">
        <w:trPr>
          <w:trHeight w:val="454"/>
        </w:trPr>
        <w:tc>
          <w:tcPr>
            <w:tcW w:w="1242"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1985" w:type="dxa"/>
            <w:vAlign w:val="center"/>
          </w:tcPr>
          <w:p w:rsidR="00A56EEE" w:rsidRDefault="00A56EEE">
            <w:pPr>
              <w:widowControl/>
              <w:snapToGrid w:val="0"/>
              <w:spacing w:line="240" w:lineRule="auto"/>
              <w:jc w:val="center"/>
              <w:rPr>
                <w:rFonts w:ascii="Times New Roman" w:hAnsi="Times New Roman" w:cs="Times New Roman"/>
                <w:bCs/>
                <w:szCs w:val="21"/>
              </w:rPr>
            </w:pPr>
          </w:p>
        </w:tc>
        <w:tc>
          <w:tcPr>
            <w:tcW w:w="4678" w:type="dxa"/>
            <w:vAlign w:val="center"/>
          </w:tcPr>
          <w:p w:rsidR="00A56EEE" w:rsidRDefault="00A56EEE">
            <w:pPr>
              <w:widowControl/>
              <w:snapToGrid w:val="0"/>
              <w:spacing w:line="240" w:lineRule="auto"/>
              <w:rPr>
                <w:rFonts w:ascii="Times New Roman" w:hAnsi="Times New Roman" w:cs="Times New Roman"/>
                <w:bCs/>
                <w:szCs w:val="21"/>
              </w:rPr>
            </w:pPr>
          </w:p>
        </w:tc>
        <w:tc>
          <w:tcPr>
            <w:tcW w:w="1842" w:type="dxa"/>
            <w:vAlign w:val="center"/>
          </w:tcPr>
          <w:p w:rsidR="00A56EEE" w:rsidRDefault="00A56EEE">
            <w:pPr>
              <w:widowControl/>
              <w:snapToGrid w:val="0"/>
              <w:spacing w:line="240" w:lineRule="auto"/>
              <w:jc w:val="center"/>
              <w:rPr>
                <w:rFonts w:ascii="Times New Roman" w:hAnsi="Times New Roman" w:cs="Times New Roman"/>
                <w:bCs/>
                <w:szCs w:val="21"/>
              </w:rPr>
            </w:pPr>
          </w:p>
        </w:tc>
      </w:tr>
    </w:tbl>
    <w:p w:rsidR="00A56EEE" w:rsidRDefault="00A56EEE">
      <w:pPr>
        <w:rPr>
          <w:rFonts w:ascii="Times New Roman" w:hAnsi="Times New Roman" w:cs="Times New Roman"/>
          <w:sz w:val="32"/>
          <w:szCs w:val="40"/>
        </w:rPr>
      </w:pPr>
    </w:p>
    <w:p w:rsidR="00A56EEE" w:rsidRDefault="00A56EEE">
      <w:pPr>
        <w:rPr>
          <w:rFonts w:ascii="Times New Roman" w:hAnsi="Times New Roman" w:cs="Times New Roman"/>
          <w:sz w:val="32"/>
          <w:szCs w:val="40"/>
        </w:rPr>
      </w:pPr>
    </w:p>
    <w:p w:rsidR="00A56EEE" w:rsidRDefault="00A56EEE">
      <w:pPr>
        <w:rPr>
          <w:rFonts w:ascii="Times New Roman" w:hAnsi="Times New Roman" w:cs="Times New Roman"/>
          <w:sz w:val="32"/>
          <w:szCs w:val="40"/>
        </w:rPr>
      </w:pPr>
    </w:p>
    <w:p w:rsidR="00A56EEE" w:rsidRDefault="00A56EEE">
      <w:pPr>
        <w:rPr>
          <w:rFonts w:ascii="Times New Roman" w:hAnsi="Times New Roman" w:cs="Times New Roman"/>
          <w:sz w:val="32"/>
          <w:szCs w:val="40"/>
        </w:rPr>
      </w:pPr>
    </w:p>
    <w:p w:rsidR="00A56EEE" w:rsidRDefault="00A56EEE">
      <w:pPr>
        <w:rPr>
          <w:rFonts w:ascii="Times New Roman" w:hAnsi="Times New Roman" w:cs="Times New Roman"/>
          <w:sz w:val="32"/>
          <w:szCs w:val="40"/>
        </w:rPr>
      </w:pPr>
    </w:p>
    <w:p w:rsidR="00A56EEE" w:rsidRDefault="00A56EEE">
      <w:pPr>
        <w:rPr>
          <w:rFonts w:ascii="Times New Roman" w:hAnsi="Times New Roman" w:cs="Times New Roman"/>
          <w:sz w:val="32"/>
          <w:szCs w:val="40"/>
        </w:rPr>
      </w:pPr>
    </w:p>
    <w:p w:rsidR="00A56EEE" w:rsidRDefault="00A56EEE">
      <w:pPr>
        <w:rPr>
          <w:rFonts w:ascii="Times New Roman" w:hAnsi="Times New Roman" w:cs="Times New Roman"/>
          <w:sz w:val="32"/>
          <w:szCs w:val="40"/>
        </w:rPr>
      </w:pPr>
    </w:p>
    <w:p w:rsidR="00A56EEE" w:rsidRDefault="00A56EEE">
      <w:pPr>
        <w:rPr>
          <w:rFonts w:ascii="Times New Roman" w:hAnsi="Times New Roman" w:cs="Times New Roman"/>
          <w:sz w:val="32"/>
          <w:szCs w:val="40"/>
        </w:rPr>
      </w:pPr>
    </w:p>
    <w:p w:rsidR="00A56EEE" w:rsidRDefault="00A56EEE">
      <w:pPr>
        <w:pStyle w:val="a0"/>
        <w:rPr>
          <w:rFonts w:ascii="Times New Roman" w:hAnsi="Times New Roman" w:cs="Times New Roman"/>
          <w:sz w:val="32"/>
          <w:szCs w:val="40"/>
        </w:rPr>
      </w:pPr>
    </w:p>
    <w:p w:rsidR="00A56EEE" w:rsidRDefault="00A56EEE">
      <w:pPr>
        <w:pStyle w:val="a0"/>
        <w:rPr>
          <w:rFonts w:ascii="Times New Roman" w:hAnsi="Times New Roman" w:cs="Times New Roman"/>
          <w:sz w:val="32"/>
          <w:szCs w:val="40"/>
        </w:rPr>
      </w:pPr>
    </w:p>
    <w:p w:rsidR="00A56EEE" w:rsidRDefault="00494307">
      <w:pPr>
        <w:rPr>
          <w:b/>
          <w:bCs/>
        </w:rPr>
      </w:pPr>
      <w:r>
        <w:rPr>
          <w:rFonts w:hint="eastAsia"/>
          <w:b/>
          <w:bCs/>
        </w:rPr>
        <w:t>保密条款</w:t>
      </w:r>
    </w:p>
    <w:p w:rsidR="00A56EEE" w:rsidRDefault="00494307">
      <w:pPr>
        <w:ind w:firstLine="420"/>
        <w:jc w:val="left"/>
        <w:rPr>
          <w:rFonts w:ascii="宋体" w:hAnsi="宋体"/>
        </w:rPr>
      </w:pPr>
      <w:r>
        <w:rPr>
          <w:rFonts w:hint="eastAsia"/>
          <w:iCs/>
        </w:rPr>
        <w:t>文档仅限产品（项目）组内流转，违者负相应法律责任。</w:t>
      </w:r>
      <w:r>
        <w:rPr>
          <w:rFonts w:ascii="Times New Roman" w:hAnsi="Times New Roman" w:cs="Times New Roman"/>
          <w:sz w:val="32"/>
          <w:szCs w:val="40"/>
        </w:rPr>
        <w:br w:type="page"/>
      </w:r>
    </w:p>
    <w:p w:rsidR="00A56EEE" w:rsidRDefault="00494307">
      <w:pPr>
        <w:spacing w:line="240" w:lineRule="auto"/>
        <w:jc w:val="center"/>
        <w:rPr>
          <w:b/>
          <w:bCs/>
          <w:szCs w:val="28"/>
        </w:rPr>
      </w:pPr>
      <w:r>
        <w:rPr>
          <w:rFonts w:ascii="宋体" w:hAnsi="宋体"/>
          <w:b/>
          <w:bCs/>
          <w:szCs w:val="28"/>
        </w:rPr>
        <w:lastRenderedPageBreak/>
        <w:t>目录</w:t>
      </w:r>
    </w:p>
    <w:p w:rsidR="00DD156B" w:rsidRDefault="00494307">
      <w:pPr>
        <w:pStyle w:val="10"/>
        <w:tabs>
          <w:tab w:val="left" w:pos="420"/>
          <w:tab w:val="right" w:leader="dot" w:pos="8296"/>
        </w:tabs>
        <w:rPr>
          <w:ins w:id="0" w:author="chenxia" w:date="2023-11-08T11:59:00Z"/>
          <w:rFonts w:eastAsiaTheme="minorEastAsia"/>
          <w:noProof/>
          <w:szCs w:val="22"/>
        </w:rPr>
      </w:pPr>
      <w:r>
        <w:fldChar w:fldCharType="begin"/>
      </w:r>
      <w:r>
        <w:instrText xml:space="preserve">TOC \o "1-3" \h \u </w:instrText>
      </w:r>
      <w:r>
        <w:fldChar w:fldCharType="separate"/>
      </w:r>
      <w:ins w:id="1" w:author="chenxia" w:date="2023-11-08T11:59:00Z">
        <w:r w:rsidR="00DD156B" w:rsidRPr="00ED7BB0">
          <w:rPr>
            <w:rStyle w:val="af0"/>
            <w:noProof/>
          </w:rPr>
          <w:fldChar w:fldCharType="begin"/>
        </w:r>
        <w:r w:rsidR="00DD156B" w:rsidRPr="00ED7BB0">
          <w:rPr>
            <w:rStyle w:val="af0"/>
            <w:noProof/>
          </w:rPr>
          <w:instrText xml:space="preserve"> </w:instrText>
        </w:r>
        <w:r w:rsidR="00DD156B">
          <w:rPr>
            <w:noProof/>
          </w:rPr>
          <w:instrText>HYPERLINK \l "_Toc150337199"</w:instrText>
        </w:r>
        <w:r w:rsidR="00DD156B" w:rsidRPr="00ED7BB0">
          <w:rPr>
            <w:rStyle w:val="af0"/>
            <w:noProof/>
          </w:rPr>
          <w:instrText xml:space="preserve"> </w:instrText>
        </w:r>
        <w:r w:rsidR="00DD156B" w:rsidRPr="00ED7BB0">
          <w:rPr>
            <w:rStyle w:val="af0"/>
            <w:noProof/>
          </w:rPr>
        </w:r>
        <w:r w:rsidR="00DD156B" w:rsidRPr="00ED7BB0">
          <w:rPr>
            <w:rStyle w:val="af0"/>
            <w:noProof/>
          </w:rPr>
          <w:fldChar w:fldCharType="separate"/>
        </w:r>
        <w:r w:rsidR="00DD156B" w:rsidRPr="00ED7BB0">
          <w:rPr>
            <w:rStyle w:val="af0"/>
            <w:noProof/>
          </w:rPr>
          <w:t>1.</w:t>
        </w:r>
        <w:r w:rsidR="00DD156B">
          <w:rPr>
            <w:rFonts w:eastAsiaTheme="minorEastAsia"/>
            <w:noProof/>
            <w:szCs w:val="22"/>
          </w:rPr>
          <w:tab/>
        </w:r>
        <w:r w:rsidR="00DD156B" w:rsidRPr="00ED7BB0">
          <w:rPr>
            <w:rStyle w:val="af0"/>
            <w:noProof/>
          </w:rPr>
          <w:t>结构设计概述</w:t>
        </w:r>
        <w:r w:rsidR="00DD156B">
          <w:rPr>
            <w:noProof/>
          </w:rPr>
          <w:tab/>
        </w:r>
        <w:r w:rsidR="00DD156B">
          <w:rPr>
            <w:noProof/>
          </w:rPr>
          <w:fldChar w:fldCharType="begin"/>
        </w:r>
        <w:r w:rsidR="00DD156B">
          <w:rPr>
            <w:noProof/>
          </w:rPr>
          <w:instrText xml:space="preserve"> PAGEREF _Toc150337199 \h </w:instrText>
        </w:r>
        <w:r w:rsidR="00DD156B">
          <w:rPr>
            <w:noProof/>
          </w:rPr>
        </w:r>
      </w:ins>
      <w:r w:rsidR="00DD156B">
        <w:rPr>
          <w:noProof/>
        </w:rPr>
        <w:fldChar w:fldCharType="separate"/>
      </w:r>
      <w:ins w:id="2" w:author="chenxia" w:date="2023-11-08T11:59:00Z">
        <w:r w:rsidR="00DD156B">
          <w:rPr>
            <w:noProof/>
          </w:rPr>
          <w:t>1</w:t>
        </w:r>
        <w:r w:rsidR="00DD156B">
          <w:rPr>
            <w:noProof/>
          </w:rPr>
          <w:fldChar w:fldCharType="end"/>
        </w:r>
        <w:r w:rsidR="00DD156B" w:rsidRPr="00ED7BB0">
          <w:rPr>
            <w:rStyle w:val="af0"/>
            <w:noProof/>
          </w:rPr>
          <w:fldChar w:fldCharType="end"/>
        </w:r>
      </w:ins>
    </w:p>
    <w:p w:rsidR="00DD156B" w:rsidRDefault="00DD156B">
      <w:pPr>
        <w:pStyle w:val="21"/>
        <w:tabs>
          <w:tab w:val="left" w:pos="1050"/>
          <w:tab w:val="right" w:leader="dot" w:pos="8296"/>
        </w:tabs>
        <w:rPr>
          <w:ins w:id="3" w:author="chenxia" w:date="2023-11-08T11:59:00Z"/>
          <w:rFonts w:eastAsiaTheme="minorEastAsia"/>
          <w:noProof/>
          <w:szCs w:val="22"/>
        </w:rPr>
      </w:pPr>
      <w:ins w:id="4" w:author="chenxia" w:date="2023-11-08T11:59:00Z">
        <w:r w:rsidRPr="00ED7BB0">
          <w:rPr>
            <w:rStyle w:val="af0"/>
            <w:noProof/>
          </w:rPr>
          <w:fldChar w:fldCharType="begin"/>
        </w:r>
        <w:r w:rsidRPr="00ED7BB0">
          <w:rPr>
            <w:rStyle w:val="af0"/>
            <w:noProof/>
          </w:rPr>
          <w:instrText xml:space="preserve"> </w:instrText>
        </w:r>
        <w:r>
          <w:rPr>
            <w:noProof/>
          </w:rPr>
          <w:instrText>HYPERLINK \l "_Toc150337200"</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1.1.</w:t>
        </w:r>
        <w:r>
          <w:rPr>
            <w:rFonts w:eastAsiaTheme="minorEastAsia"/>
            <w:noProof/>
            <w:szCs w:val="22"/>
          </w:rPr>
          <w:tab/>
        </w:r>
        <w:r w:rsidRPr="00ED7BB0">
          <w:rPr>
            <w:rStyle w:val="af0"/>
            <w:noProof/>
          </w:rPr>
          <w:t>产品概述</w:t>
        </w:r>
        <w:r>
          <w:rPr>
            <w:noProof/>
          </w:rPr>
          <w:tab/>
        </w:r>
        <w:r>
          <w:rPr>
            <w:noProof/>
          </w:rPr>
          <w:fldChar w:fldCharType="begin"/>
        </w:r>
        <w:r>
          <w:rPr>
            <w:noProof/>
          </w:rPr>
          <w:instrText xml:space="preserve"> PAGEREF _Toc150337200 \h </w:instrText>
        </w:r>
        <w:r>
          <w:rPr>
            <w:noProof/>
          </w:rPr>
        </w:r>
      </w:ins>
      <w:r>
        <w:rPr>
          <w:noProof/>
        </w:rPr>
        <w:fldChar w:fldCharType="separate"/>
      </w:r>
      <w:ins w:id="5" w:author="chenxia" w:date="2023-11-08T11:59:00Z">
        <w:r>
          <w:rPr>
            <w:noProof/>
          </w:rPr>
          <w:t>1</w:t>
        </w:r>
        <w:r>
          <w:rPr>
            <w:noProof/>
          </w:rPr>
          <w:fldChar w:fldCharType="end"/>
        </w:r>
        <w:r w:rsidRPr="00ED7BB0">
          <w:rPr>
            <w:rStyle w:val="af0"/>
            <w:noProof/>
          </w:rPr>
          <w:fldChar w:fldCharType="end"/>
        </w:r>
      </w:ins>
    </w:p>
    <w:p w:rsidR="00DD156B" w:rsidRDefault="00DD156B">
      <w:pPr>
        <w:pStyle w:val="21"/>
        <w:tabs>
          <w:tab w:val="left" w:pos="1050"/>
          <w:tab w:val="right" w:leader="dot" w:pos="8296"/>
        </w:tabs>
        <w:rPr>
          <w:ins w:id="6" w:author="chenxia" w:date="2023-11-08T11:59:00Z"/>
          <w:rFonts w:eastAsiaTheme="minorEastAsia"/>
          <w:noProof/>
          <w:szCs w:val="22"/>
        </w:rPr>
      </w:pPr>
      <w:ins w:id="7" w:author="chenxia" w:date="2023-11-08T11:59:00Z">
        <w:r w:rsidRPr="00ED7BB0">
          <w:rPr>
            <w:rStyle w:val="af0"/>
            <w:noProof/>
          </w:rPr>
          <w:fldChar w:fldCharType="begin"/>
        </w:r>
        <w:r w:rsidRPr="00ED7BB0">
          <w:rPr>
            <w:rStyle w:val="af0"/>
            <w:noProof/>
          </w:rPr>
          <w:instrText xml:space="preserve"> </w:instrText>
        </w:r>
        <w:r>
          <w:rPr>
            <w:noProof/>
          </w:rPr>
          <w:instrText>HYPERLINK \l "_Toc150337201"</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1.2.</w:t>
        </w:r>
        <w:r>
          <w:rPr>
            <w:rFonts w:eastAsiaTheme="minorEastAsia"/>
            <w:noProof/>
            <w:szCs w:val="22"/>
          </w:rPr>
          <w:tab/>
        </w:r>
        <w:r w:rsidRPr="00ED7BB0">
          <w:rPr>
            <w:rStyle w:val="af0"/>
            <w:noProof/>
          </w:rPr>
          <w:t>产品设计需求</w:t>
        </w:r>
        <w:r>
          <w:rPr>
            <w:noProof/>
          </w:rPr>
          <w:tab/>
        </w:r>
        <w:r>
          <w:rPr>
            <w:noProof/>
          </w:rPr>
          <w:fldChar w:fldCharType="begin"/>
        </w:r>
        <w:r>
          <w:rPr>
            <w:noProof/>
          </w:rPr>
          <w:instrText xml:space="preserve"> PAGEREF _Toc150337201 \h </w:instrText>
        </w:r>
        <w:r>
          <w:rPr>
            <w:noProof/>
          </w:rPr>
        </w:r>
      </w:ins>
      <w:r>
        <w:rPr>
          <w:noProof/>
        </w:rPr>
        <w:fldChar w:fldCharType="separate"/>
      </w:r>
      <w:ins w:id="8" w:author="chenxia" w:date="2023-11-08T11:59:00Z">
        <w:r>
          <w:rPr>
            <w:noProof/>
          </w:rPr>
          <w:t>1</w:t>
        </w:r>
        <w:r>
          <w:rPr>
            <w:noProof/>
          </w:rPr>
          <w:fldChar w:fldCharType="end"/>
        </w:r>
        <w:r w:rsidRPr="00ED7BB0">
          <w:rPr>
            <w:rStyle w:val="af0"/>
            <w:noProof/>
          </w:rPr>
          <w:fldChar w:fldCharType="end"/>
        </w:r>
      </w:ins>
    </w:p>
    <w:p w:rsidR="00DD156B" w:rsidRDefault="00DD156B">
      <w:pPr>
        <w:pStyle w:val="10"/>
        <w:tabs>
          <w:tab w:val="left" w:pos="420"/>
          <w:tab w:val="right" w:leader="dot" w:pos="8296"/>
        </w:tabs>
        <w:rPr>
          <w:ins w:id="9" w:author="chenxia" w:date="2023-11-08T11:59:00Z"/>
          <w:rFonts w:eastAsiaTheme="minorEastAsia"/>
          <w:noProof/>
          <w:szCs w:val="22"/>
        </w:rPr>
      </w:pPr>
      <w:ins w:id="10" w:author="chenxia" w:date="2023-11-08T11:59:00Z">
        <w:r w:rsidRPr="00ED7BB0">
          <w:rPr>
            <w:rStyle w:val="af0"/>
            <w:noProof/>
          </w:rPr>
          <w:fldChar w:fldCharType="begin"/>
        </w:r>
        <w:r w:rsidRPr="00ED7BB0">
          <w:rPr>
            <w:rStyle w:val="af0"/>
            <w:noProof/>
          </w:rPr>
          <w:instrText xml:space="preserve"> </w:instrText>
        </w:r>
        <w:r>
          <w:rPr>
            <w:noProof/>
          </w:rPr>
          <w:instrText>HYPERLINK \l "_Toc150337202"</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2.</w:t>
        </w:r>
        <w:r>
          <w:rPr>
            <w:rFonts w:eastAsiaTheme="minorEastAsia"/>
            <w:noProof/>
            <w:szCs w:val="22"/>
          </w:rPr>
          <w:tab/>
        </w:r>
        <w:r w:rsidRPr="00ED7BB0">
          <w:rPr>
            <w:rStyle w:val="af0"/>
            <w:noProof/>
          </w:rPr>
          <w:t>风险分析与评估</w:t>
        </w:r>
        <w:r>
          <w:rPr>
            <w:noProof/>
          </w:rPr>
          <w:tab/>
        </w:r>
        <w:r>
          <w:rPr>
            <w:noProof/>
          </w:rPr>
          <w:fldChar w:fldCharType="begin"/>
        </w:r>
        <w:r>
          <w:rPr>
            <w:noProof/>
          </w:rPr>
          <w:instrText xml:space="preserve"> PAGEREF _Toc150337202 \h </w:instrText>
        </w:r>
        <w:r>
          <w:rPr>
            <w:noProof/>
          </w:rPr>
        </w:r>
      </w:ins>
      <w:r>
        <w:rPr>
          <w:noProof/>
        </w:rPr>
        <w:fldChar w:fldCharType="separate"/>
      </w:r>
      <w:ins w:id="11" w:author="chenxia" w:date="2023-11-08T11:59:00Z">
        <w:r>
          <w:rPr>
            <w:noProof/>
          </w:rPr>
          <w:t>1</w:t>
        </w:r>
        <w:r>
          <w:rPr>
            <w:noProof/>
          </w:rPr>
          <w:fldChar w:fldCharType="end"/>
        </w:r>
        <w:r w:rsidRPr="00ED7BB0">
          <w:rPr>
            <w:rStyle w:val="af0"/>
            <w:noProof/>
          </w:rPr>
          <w:fldChar w:fldCharType="end"/>
        </w:r>
      </w:ins>
    </w:p>
    <w:p w:rsidR="00DD156B" w:rsidRDefault="00DD156B">
      <w:pPr>
        <w:pStyle w:val="10"/>
        <w:tabs>
          <w:tab w:val="left" w:pos="420"/>
          <w:tab w:val="right" w:leader="dot" w:pos="8296"/>
        </w:tabs>
        <w:rPr>
          <w:ins w:id="12" w:author="chenxia" w:date="2023-11-08T11:59:00Z"/>
          <w:rFonts w:eastAsiaTheme="minorEastAsia"/>
          <w:noProof/>
          <w:szCs w:val="22"/>
        </w:rPr>
      </w:pPr>
      <w:ins w:id="13" w:author="chenxia" w:date="2023-11-08T11:59:00Z">
        <w:r w:rsidRPr="00ED7BB0">
          <w:rPr>
            <w:rStyle w:val="af0"/>
            <w:noProof/>
          </w:rPr>
          <w:fldChar w:fldCharType="begin"/>
        </w:r>
        <w:r w:rsidRPr="00ED7BB0">
          <w:rPr>
            <w:rStyle w:val="af0"/>
            <w:noProof/>
          </w:rPr>
          <w:instrText xml:space="preserve"> </w:instrText>
        </w:r>
        <w:r>
          <w:rPr>
            <w:noProof/>
          </w:rPr>
          <w:instrText>HYPERLINK \l "_Toc150337203"</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w:t>
        </w:r>
        <w:r>
          <w:rPr>
            <w:rFonts w:eastAsiaTheme="minorEastAsia"/>
            <w:noProof/>
            <w:szCs w:val="22"/>
          </w:rPr>
          <w:tab/>
        </w:r>
        <w:r w:rsidRPr="00ED7BB0">
          <w:rPr>
            <w:rStyle w:val="af0"/>
            <w:noProof/>
          </w:rPr>
          <w:t>结构详细设计说明</w:t>
        </w:r>
        <w:r>
          <w:rPr>
            <w:noProof/>
          </w:rPr>
          <w:tab/>
        </w:r>
        <w:r>
          <w:rPr>
            <w:noProof/>
          </w:rPr>
          <w:fldChar w:fldCharType="begin"/>
        </w:r>
        <w:r>
          <w:rPr>
            <w:noProof/>
          </w:rPr>
          <w:instrText xml:space="preserve"> PAGEREF _Toc150337203 \h </w:instrText>
        </w:r>
        <w:r>
          <w:rPr>
            <w:noProof/>
          </w:rPr>
        </w:r>
      </w:ins>
      <w:r>
        <w:rPr>
          <w:noProof/>
        </w:rPr>
        <w:fldChar w:fldCharType="separate"/>
      </w:r>
      <w:ins w:id="14" w:author="chenxia" w:date="2023-11-08T11:59:00Z">
        <w:r>
          <w:rPr>
            <w:noProof/>
          </w:rPr>
          <w:t>1</w:t>
        </w:r>
        <w:r>
          <w:rPr>
            <w:noProof/>
          </w:rPr>
          <w:fldChar w:fldCharType="end"/>
        </w:r>
        <w:r w:rsidRPr="00ED7BB0">
          <w:rPr>
            <w:rStyle w:val="af0"/>
            <w:noProof/>
          </w:rPr>
          <w:fldChar w:fldCharType="end"/>
        </w:r>
      </w:ins>
    </w:p>
    <w:p w:rsidR="00DD156B" w:rsidRDefault="00DD156B">
      <w:pPr>
        <w:pStyle w:val="21"/>
        <w:tabs>
          <w:tab w:val="left" w:pos="1050"/>
          <w:tab w:val="right" w:leader="dot" w:pos="8296"/>
        </w:tabs>
        <w:rPr>
          <w:ins w:id="15" w:author="chenxia" w:date="2023-11-08T11:59:00Z"/>
          <w:rFonts w:eastAsiaTheme="minorEastAsia"/>
          <w:noProof/>
          <w:szCs w:val="22"/>
        </w:rPr>
      </w:pPr>
      <w:ins w:id="16" w:author="chenxia" w:date="2023-11-08T11:59:00Z">
        <w:r w:rsidRPr="00ED7BB0">
          <w:rPr>
            <w:rStyle w:val="af0"/>
            <w:noProof/>
          </w:rPr>
          <w:fldChar w:fldCharType="begin"/>
        </w:r>
        <w:r w:rsidRPr="00ED7BB0">
          <w:rPr>
            <w:rStyle w:val="af0"/>
            <w:noProof/>
          </w:rPr>
          <w:instrText xml:space="preserve"> </w:instrText>
        </w:r>
        <w:r>
          <w:rPr>
            <w:noProof/>
          </w:rPr>
          <w:instrText>HYPERLINK \l "_Toc150337204"</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3.1.</w:t>
        </w:r>
        <w:r>
          <w:rPr>
            <w:rFonts w:eastAsiaTheme="minorEastAsia"/>
            <w:noProof/>
            <w:szCs w:val="22"/>
          </w:rPr>
          <w:tab/>
        </w:r>
        <w:r w:rsidRPr="00ED7BB0">
          <w:rPr>
            <w:rStyle w:val="af0"/>
            <w:noProof/>
          </w:rPr>
          <w:t>结构设计概述</w:t>
        </w:r>
        <w:r>
          <w:rPr>
            <w:noProof/>
          </w:rPr>
          <w:tab/>
        </w:r>
        <w:r>
          <w:rPr>
            <w:noProof/>
          </w:rPr>
          <w:fldChar w:fldCharType="begin"/>
        </w:r>
        <w:r>
          <w:rPr>
            <w:noProof/>
          </w:rPr>
          <w:instrText xml:space="preserve"> PAGEREF _Toc150337204 \h </w:instrText>
        </w:r>
        <w:r>
          <w:rPr>
            <w:noProof/>
          </w:rPr>
        </w:r>
      </w:ins>
      <w:r>
        <w:rPr>
          <w:noProof/>
        </w:rPr>
        <w:fldChar w:fldCharType="separate"/>
      </w:r>
      <w:ins w:id="17" w:author="chenxia" w:date="2023-11-08T11:59:00Z">
        <w:r>
          <w:rPr>
            <w:noProof/>
          </w:rPr>
          <w:t>1</w:t>
        </w:r>
        <w:r>
          <w:rPr>
            <w:noProof/>
          </w:rPr>
          <w:fldChar w:fldCharType="end"/>
        </w:r>
        <w:r w:rsidRPr="00ED7BB0">
          <w:rPr>
            <w:rStyle w:val="af0"/>
            <w:noProof/>
          </w:rPr>
          <w:fldChar w:fldCharType="end"/>
        </w:r>
      </w:ins>
    </w:p>
    <w:p w:rsidR="00DD156B" w:rsidRDefault="00DD156B">
      <w:pPr>
        <w:pStyle w:val="21"/>
        <w:tabs>
          <w:tab w:val="left" w:pos="1050"/>
          <w:tab w:val="right" w:leader="dot" w:pos="8296"/>
        </w:tabs>
        <w:rPr>
          <w:ins w:id="18" w:author="chenxia" w:date="2023-11-08T11:59:00Z"/>
          <w:rFonts w:eastAsiaTheme="minorEastAsia"/>
          <w:noProof/>
          <w:szCs w:val="22"/>
        </w:rPr>
      </w:pPr>
      <w:ins w:id="19" w:author="chenxia" w:date="2023-11-08T11:59:00Z">
        <w:r w:rsidRPr="00ED7BB0">
          <w:rPr>
            <w:rStyle w:val="af0"/>
            <w:noProof/>
          </w:rPr>
          <w:fldChar w:fldCharType="begin"/>
        </w:r>
        <w:r w:rsidRPr="00ED7BB0">
          <w:rPr>
            <w:rStyle w:val="af0"/>
            <w:noProof/>
          </w:rPr>
          <w:instrText xml:space="preserve"> </w:instrText>
        </w:r>
        <w:r>
          <w:rPr>
            <w:noProof/>
          </w:rPr>
          <w:instrText>HYPERLINK \l "_Toc150337205"</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3.2.</w:t>
        </w:r>
        <w:r>
          <w:rPr>
            <w:rFonts w:eastAsiaTheme="minorEastAsia"/>
            <w:noProof/>
            <w:szCs w:val="22"/>
          </w:rPr>
          <w:tab/>
        </w:r>
        <w:r w:rsidRPr="00ED7BB0">
          <w:rPr>
            <w:rStyle w:val="af0"/>
            <w:noProof/>
          </w:rPr>
          <w:t>导航台车详细设计说明</w:t>
        </w:r>
        <w:r>
          <w:rPr>
            <w:noProof/>
          </w:rPr>
          <w:tab/>
        </w:r>
        <w:r>
          <w:rPr>
            <w:noProof/>
          </w:rPr>
          <w:fldChar w:fldCharType="begin"/>
        </w:r>
        <w:r>
          <w:rPr>
            <w:noProof/>
          </w:rPr>
          <w:instrText xml:space="preserve"> PAGEREF _Toc150337205 \h </w:instrText>
        </w:r>
        <w:r>
          <w:rPr>
            <w:noProof/>
          </w:rPr>
        </w:r>
      </w:ins>
      <w:r>
        <w:rPr>
          <w:noProof/>
        </w:rPr>
        <w:fldChar w:fldCharType="separate"/>
      </w:r>
      <w:ins w:id="20" w:author="chenxia" w:date="2023-11-08T11:59:00Z">
        <w:r>
          <w:rPr>
            <w:noProof/>
          </w:rPr>
          <w:t>2</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21" w:author="chenxia" w:date="2023-11-08T11:59:00Z"/>
          <w:rFonts w:eastAsiaTheme="minorEastAsia"/>
          <w:noProof/>
          <w:szCs w:val="22"/>
        </w:rPr>
      </w:pPr>
      <w:ins w:id="22" w:author="chenxia" w:date="2023-11-08T11:59:00Z">
        <w:r w:rsidRPr="00ED7BB0">
          <w:rPr>
            <w:rStyle w:val="af0"/>
            <w:noProof/>
          </w:rPr>
          <w:fldChar w:fldCharType="begin"/>
        </w:r>
        <w:r w:rsidRPr="00ED7BB0">
          <w:rPr>
            <w:rStyle w:val="af0"/>
            <w:noProof/>
          </w:rPr>
          <w:instrText xml:space="preserve"> </w:instrText>
        </w:r>
        <w:r>
          <w:rPr>
            <w:noProof/>
          </w:rPr>
          <w:instrText>HYPERLINK \l "_Toc150337206"</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3.2.1.</w:t>
        </w:r>
        <w:r>
          <w:rPr>
            <w:rFonts w:eastAsiaTheme="minorEastAsia"/>
            <w:noProof/>
            <w:szCs w:val="22"/>
          </w:rPr>
          <w:tab/>
        </w:r>
        <w:r w:rsidRPr="00ED7BB0">
          <w:rPr>
            <w:rStyle w:val="af0"/>
            <w:noProof/>
          </w:rPr>
          <w:t>导航台车详细设计概述</w:t>
        </w:r>
        <w:r>
          <w:rPr>
            <w:noProof/>
          </w:rPr>
          <w:tab/>
        </w:r>
        <w:r>
          <w:rPr>
            <w:noProof/>
          </w:rPr>
          <w:fldChar w:fldCharType="begin"/>
        </w:r>
        <w:r>
          <w:rPr>
            <w:noProof/>
          </w:rPr>
          <w:instrText xml:space="preserve"> PAGEREF _Toc150337206 \h </w:instrText>
        </w:r>
        <w:r>
          <w:rPr>
            <w:noProof/>
          </w:rPr>
        </w:r>
      </w:ins>
      <w:r>
        <w:rPr>
          <w:noProof/>
        </w:rPr>
        <w:fldChar w:fldCharType="separate"/>
      </w:r>
      <w:ins w:id="23" w:author="chenxia" w:date="2023-11-08T11:59:00Z">
        <w:r>
          <w:rPr>
            <w:noProof/>
          </w:rPr>
          <w:t>2</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24" w:author="chenxia" w:date="2023-11-08T11:59:00Z"/>
          <w:rFonts w:eastAsiaTheme="minorEastAsia"/>
          <w:noProof/>
          <w:szCs w:val="22"/>
        </w:rPr>
      </w:pPr>
      <w:ins w:id="25" w:author="chenxia" w:date="2023-11-08T11:59:00Z">
        <w:r w:rsidRPr="00ED7BB0">
          <w:rPr>
            <w:rStyle w:val="af0"/>
            <w:noProof/>
          </w:rPr>
          <w:fldChar w:fldCharType="begin"/>
        </w:r>
        <w:r w:rsidRPr="00ED7BB0">
          <w:rPr>
            <w:rStyle w:val="af0"/>
            <w:noProof/>
          </w:rPr>
          <w:instrText xml:space="preserve"> </w:instrText>
        </w:r>
        <w:r>
          <w:rPr>
            <w:noProof/>
          </w:rPr>
          <w:instrText>HYPERLINK \l "_Toc150337207"</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3.2.2.</w:t>
        </w:r>
        <w:r>
          <w:rPr>
            <w:rFonts w:eastAsiaTheme="minorEastAsia"/>
            <w:noProof/>
            <w:szCs w:val="22"/>
          </w:rPr>
          <w:tab/>
        </w:r>
        <w:r w:rsidRPr="00ED7BB0">
          <w:rPr>
            <w:rStyle w:val="af0"/>
            <w:noProof/>
          </w:rPr>
          <w:t>外观设计说明</w:t>
        </w:r>
        <w:r>
          <w:rPr>
            <w:noProof/>
          </w:rPr>
          <w:tab/>
        </w:r>
        <w:r>
          <w:rPr>
            <w:noProof/>
          </w:rPr>
          <w:fldChar w:fldCharType="begin"/>
        </w:r>
        <w:r>
          <w:rPr>
            <w:noProof/>
          </w:rPr>
          <w:instrText xml:space="preserve"> PAGEREF _Toc150337207 \h </w:instrText>
        </w:r>
        <w:r>
          <w:rPr>
            <w:noProof/>
          </w:rPr>
        </w:r>
      </w:ins>
      <w:r>
        <w:rPr>
          <w:noProof/>
        </w:rPr>
        <w:fldChar w:fldCharType="separate"/>
      </w:r>
      <w:ins w:id="26" w:author="chenxia" w:date="2023-11-08T11:59:00Z">
        <w:r>
          <w:rPr>
            <w:noProof/>
          </w:rPr>
          <w:t>4</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27" w:author="chenxia" w:date="2023-11-08T11:59:00Z"/>
          <w:rFonts w:eastAsiaTheme="minorEastAsia"/>
          <w:noProof/>
          <w:szCs w:val="22"/>
        </w:rPr>
      </w:pPr>
      <w:ins w:id="28" w:author="chenxia" w:date="2023-11-08T11:59:00Z">
        <w:r w:rsidRPr="00ED7BB0">
          <w:rPr>
            <w:rStyle w:val="af0"/>
            <w:noProof/>
          </w:rPr>
          <w:fldChar w:fldCharType="begin"/>
        </w:r>
        <w:r w:rsidRPr="00ED7BB0">
          <w:rPr>
            <w:rStyle w:val="af0"/>
            <w:noProof/>
          </w:rPr>
          <w:instrText xml:space="preserve"> </w:instrText>
        </w:r>
        <w:r>
          <w:rPr>
            <w:noProof/>
          </w:rPr>
          <w:instrText>HYPERLINK \l "_Toc150337208"</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3.2.3.</w:t>
        </w:r>
        <w:r>
          <w:rPr>
            <w:rFonts w:eastAsiaTheme="minorEastAsia"/>
            <w:noProof/>
            <w:szCs w:val="22"/>
          </w:rPr>
          <w:tab/>
        </w:r>
        <w:r w:rsidRPr="00ED7BB0">
          <w:rPr>
            <w:rStyle w:val="af0"/>
            <w:noProof/>
          </w:rPr>
          <w:t>双目相机安装结构设计说明</w:t>
        </w:r>
        <w:r>
          <w:rPr>
            <w:noProof/>
          </w:rPr>
          <w:tab/>
        </w:r>
        <w:r>
          <w:rPr>
            <w:noProof/>
          </w:rPr>
          <w:fldChar w:fldCharType="begin"/>
        </w:r>
        <w:r>
          <w:rPr>
            <w:noProof/>
          </w:rPr>
          <w:instrText xml:space="preserve"> PAGEREF _Toc150337208 \h </w:instrText>
        </w:r>
        <w:r>
          <w:rPr>
            <w:noProof/>
          </w:rPr>
        </w:r>
      </w:ins>
      <w:r>
        <w:rPr>
          <w:noProof/>
        </w:rPr>
        <w:fldChar w:fldCharType="separate"/>
      </w:r>
      <w:ins w:id="29" w:author="chenxia" w:date="2023-11-08T11:59:00Z">
        <w:r>
          <w:rPr>
            <w:noProof/>
          </w:rPr>
          <w:t>4</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30" w:author="chenxia" w:date="2023-11-08T11:59:00Z"/>
          <w:rFonts w:eastAsiaTheme="minorEastAsia"/>
          <w:noProof/>
          <w:szCs w:val="22"/>
        </w:rPr>
      </w:pPr>
      <w:ins w:id="31" w:author="chenxia" w:date="2023-11-08T11:59:00Z">
        <w:r w:rsidRPr="00ED7BB0">
          <w:rPr>
            <w:rStyle w:val="af0"/>
            <w:noProof/>
          </w:rPr>
          <w:fldChar w:fldCharType="begin"/>
        </w:r>
        <w:r w:rsidRPr="00ED7BB0">
          <w:rPr>
            <w:rStyle w:val="af0"/>
            <w:noProof/>
          </w:rPr>
          <w:instrText xml:space="preserve"> </w:instrText>
        </w:r>
        <w:r>
          <w:rPr>
            <w:noProof/>
          </w:rPr>
          <w:instrText>HYPERLINK \l "_Toc150337209"</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3.2.4.</w:t>
        </w:r>
        <w:r>
          <w:rPr>
            <w:rFonts w:eastAsiaTheme="minorEastAsia"/>
            <w:noProof/>
            <w:szCs w:val="22"/>
          </w:rPr>
          <w:tab/>
        </w:r>
        <w:r w:rsidRPr="00ED7BB0">
          <w:rPr>
            <w:rStyle w:val="af0"/>
            <w:noProof/>
          </w:rPr>
          <w:t>框架总成详细设计说明</w:t>
        </w:r>
        <w:r>
          <w:rPr>
            <w:noProof/>
          </w:rPr>
          <w:tab/>
        </w:r>
        <w:r>
          <w:rPr>
            <w:noProof/>
          </w:rPr>
          <w:fldChar w:fldCharType="begin"/>
        </w:r>
        <w:r>
          <w:rPr>
            <w:noProof/>
          </w:rPr>
          <w:instrText xml:space="preserve"> PAGEREF _Toc150337209 \h </w:instrText>
        </w:r>
        <w:r>
          <w:rPr>
            <w:noProof/>
          </w:rPr>
        </w:r>
      </w:ins>
      <w:r>
        <w:rPr>
          <w:noProof/>
        </w:rPr>
        <w:fldChar w:fldCharType="separate"/>
      </w:r>
      <w:ins w:id="32" w:author="chenxia" w:date="2023-11-08T11:59:00Z">
        <w:r>
          <w:rPr>
            <w:noProof/>
          </w:rPr>
          <w:t>6</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33" w:author="chenxia" w:date="2023-11-08T11:59:00Z"/>
          <w:rFonts w:eastAsiaTheme="minorEastAsia"/>
          <w:noProof/>
          <w:szCs w:val="22"/>
        </w:rPr>
      </w:pPr>
      <w:ins w:id="34" w:author="chenxia" w:date="2023-11-08T11:59:00Z">
        <w:r w:rsidRPr="00ED7BB0">
          <w:rPr>
            <w:rStyle w:val="af0"/>
            <w:noProof/>
          </w:rPr>
          <w:fldChar w:fldCharType="begin"/>
        </w:r>
        <w:r w:rsidRPr="00ED7BB0">
          <w:rPr>
            <w:rStyle w:val="af0"/>
            <w:noProof/>
          </w:rPr>
          <w:instrText xml:space="preserve"> </w:instrText>
        </w:r>
        <w:r>
          <w:rPr>
            <w:noProof/>
          </w:rPr>
          <w:instrText>HYPERLINK \l "_Toc150337210"</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3.2.5.</w:t>
        </w:r>
        <w:r>
          <w:rPr>
            <w:rFonts w:eastAsiaTheme="minorEastAsia"/>
            <w:noProof/>
            <w:szCs w:val="22"/>
          </w:rPr>
          <w:tab/>
        </w:r>
        <w:r w:rsidRPr="00ED7BB0">
          <w:rPr>
            <w:rStyle w:val="af0"/>
            <w:noProof/>
          </w:rPr>
          <w:t>接口面板总成详细设计说明</w:t>
        </w:r>
        <w:r>
          <w:rPr>
            <w:noProof/>
          </w:rPr>
          <w:tab/>
        </w:r>
        <w:r>
          <w:rPr>
            <w:noProof/>
          </w:rPr>
          <w:fldChar w:fldCharType="begin"/>
        </w:r>
        <w:r>
          <w:rPr>
            <w:noProof/>
          </w:rPr>
          <w:instrText xml:space="preserve"> PAGEREF _Toc150337210 \h </w:instrText>
        </w:r>
        <w:r>
          <w:rPr>
            <w:noProof/>
          </w:rPr>
        </w:r>
      </w:ins>
      <w:r>
        <w:rPr>
          <w:noProof/>
        </w:rPr>
        <w:fldChar w:fldCharType="separate"/>
      </w:r>
      <w:ins w:id="35" w:author="chenxia" w:date="2023-11-08T11:59:00Z">
        <w:r>
          <w:rPr>
            <w:noProof/>
          </w:rPr>
          <w:t>7</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36" w:author="chenxia" w:date="2023-11-08T11:59:00Z"/>
          <w:rFonts w:eastAsiaTheme="minorEastAsia"/>
          <w:noProof/>
          <w:szCs w:val="22"/>
        </w:rPr>
      </w:pPr>
      <w:ins w:id="37" w:author="chenxia" w:date="2023-11-08T11:59:00Z">
        <w:r w:rsidRPr="00ED7BB0">
          <w:rPr>
            <w:rStyle w:val="af0"/>
            <w:noProof/>
          </w:rPr>
          <w:fldChar w:fldCharType="begin"/>
        </w:r>
        <w:r w:rsidRPr="00ED7BB0">
          <w:rPr>
            <w:rStyle w:val="af0"/>
            <w:noProof/>
          </w:rPr>
          <w:instrText xml:space="preserve"> </w:instrText>
        </w:r>
        <w:r>
          <w:rPr>
            <w:noProof/>
          </w:rPr>
          <w:instrText>HYPERLINK \l "_Toc150337211"</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3.2.6.</w:t>
        </w:r>
        <w:r>
          <w:rPr>
            <w:rFonts w:eastAsiaTheme="minorEastAsia"/>
            <w:noProof/>
            <w:szCs w:val="22"/>
          </w:rPr>
          <w:tab/>
        </w:r>
        <w:r w:rsidRPr="00ED7BB0">
          <w:rPr>
            <w:rStyle w:val="af0"/>
            <w:noProof/>
          </w:rPr>
          <w:t>显示器安装结构说明</w:t>
        </w:r>
        <w:r>
          <w:rPr>
            <w:noProof/>
          </w:rPr>
          <w:tab/>
        </w:r>
        <w:r>
          <w:rPr>
            <w:noProof/>
          </w:rPr>
          <w:fldChar w:fldCharType="begin"/>
        </w:r>
        <w:r>
          <w:rPr>
            <w:noProof/>
          </w:rPr>
          <w:instrText xml:space="preserve"> PAGEREF _Toc150337211 \h </w:instrText>
        </w:r>
        <w:r>
          <w:rPr>
            <w:noProof/>
          </w:rPr>
        </w:r>
      </w:ins>
      <w:r>
        <w:rPr>
          <w:noProof/>
        </w:rPr>
        <w:fldChar w:fldCharType="separate"/>
      </w:r>
      <w:ins w:id="38" w:author="chenxia" w:date="2023-11-08T11:59:00Z">
        <w:r>
          <w:rPr>
            <w:noProof/>
          </w:rPr>
          <w:t>8</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39" w:author="chenxia" w:date="2023-11-08T11:59:00Z"/>
          <w:rFonts w:eastAsiaTheme="minorEastAsia"/>
          <w:noProof/>
          <w:szCs w:val="22"/>
        </w:rPr>
      </w:pPr>
      <w:ins w:id="40" w:author="chenxia" w:date="2023-11-08T11:59:00Z">
        <w:r w:rsidRPr="00ED7BB0">
          <w:rPr>
            <w:rStyle w:val="af0"/>
            <w:noProof/>
          </w:rPr>
          <w:fldChar w:fldCharType="begin"/>
        </w:r>
        <w:r w:rsidRPr="00ED7BB0">
          <w:rPr>
            <w:rStyle w:val="af0"/>
            <w:noProof/>
          </w:rPr>
          <w:instrText xml:space="preserve"> </w:instrText>
        </w:r>
        <w:r>
          <w:rPr>
            <w:noProof/>
          </w:rPr>
          <w:instrText>HYPERLINK \l "_Toc150337212"</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3.2.7.</w:t>
        </w:r>
        <w:r>
          <w:rPr>
            <w:rFonts w:eastAsiaTheme="minorEastAsia"/>
            <w:noProof/>
            <w:szCs w:val="22"/>
          </w:rPr>
          <w:tab/>
        </w:r>
        <w:r w:rsidRPr="00ED7BB0">
          <w:rPr>
            <w:rStyle w:val="af0"/>
            <w:noProof/>
          </w:rPr>
          <w:t>通风散热设计</w:t>
        </w:r>
        <w:r>
          <w:rPr>
            <w:noProof/>
          </w:rPr>
          <w:tab/>
        </w:r>
        <w:r>
          <w:rPr>
            <w:noProof/>
          </w:rPr>
          <w:fldChar w:fldCharType="begin"/>
        </w:r>
        <w:r>
          <w:rPr>
            <w:noProof/>
          </w:rPr>
          <w:instrText xml:space="preserve"> PAGEREF _Toc150337212 \h </w:instrText>
        </w:r>
        <w:r>
          <w:rPr>
            <w:noProof/>
          </w:rPr>
        </w:r>
      </w:ins>
      <w:r>
        <w:rPr>
          <w:noProof/>
        </w:rPr>
        <w:fldChar w:fldCharType="separate"/>
      </w:r>
      <w:ins w:id="41" w:author="chenxia" w:date="2023-11-08T11:59:00Z">
        <w:r>
          <w:rPr>
            <w:noProof/>
          </w:rPr>
          <w:t>8</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42" w:author="chenxia" w:date="2023-11-08T11:59:00Z"/>
          <w:rFonts w:eastAsiaTheme="minorEastAsia"/>
          <w:noProof/>
          <w:szCs w:val="22"/>
        </w:rPr>
      </w:pPr>
      <w:ins w:id="43" w:author="chenxia" w:date="2023-11-08T11:59:00Z">
        <w:r w:rsidRPr="00ED7BB0">
          <w:rPr>
            <w:rStyle w:val="af0"/>
            <w:noProof/>
          </w:rPr>
          <w:fldChar w:fldCharType="begin"/>
        </w:r>
        <w:r w:rsidRPr="00ED7BB0">
          <w:rPr>
            <w:rStyle w:val="af0"/>
            <w:noProof/>
          </w:rPr>
          <w:instrText xml:space="preserve"> </w:instrText>
        </w:r>
        <w:r>
          <w:rPr>
            <w:noProof/>
          </w:rPr>
          <w:instrText>HYPERLINK \l "_Toc150337213"</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3.2.8.</w:t>
        </w:r>
        <w:r>
          <w:rPr>
            <w:rFonts w:eastAsiaTheme="minorEastAsia"/>
            <w:noProof/>
            <w:szCs w:val="22"/>
          </w:rPr>
          <w:tab/>
        </w:r>
        <w:r w:rsidRPr="00ED7BB0">
          <w:rPr>
            <w:rStyle w:val="af0"/>
            <w:noProof/>
          </w:rPr>
          <w:t>检修维护设计说明</w:t>
        </w:r>
        <w:r>
          <w:rPr>
            <w:noProof/>
          </w:rPr>
          <w:tab/>
        </w:r>
        <w:r>
          <w:rPr>
            <w:noProof/>
          </w:rPr>
          <w:fldChar w:fldCharType="begin"/>
        </w:r>
        <w:r>
          <w:rPr>
            <w:noProof/>
          </w:rPr>
          <w:instrText xml:space="preserve"> PAGEREF _Toc150337213 \h </w:instrText>
        </w:r>
        <w:r>
          <w:rPr>
            <w:noProof/>
          </w:rPr>
        </w:r>
      </w:ins>
      <w:r>
        <w:rPr>
          <w:noProof/>
        </w:rPr>
        <w:fldChar w:fldCharType="separate"/>
      </w:r>
      <w:ins w:id="44" w:author="chenxia" w:date="2023-11-08T11:59:00Z">
        <w:r>
          <w:rPr>
            <w:noProof/>
          </w:rPr>
          <w:t>9</w:t>
        </w:r>
        <w:r>
          <w:rPr>
            <w:noProof/>
          </w:rPr>
          <w:fldChar w:fldCharType="end"/>
        </w:r>
        <w:r w:rsidRPr="00ED7BB0">
          <w:rPr>
            <w:rStyle w:val="af0"/>
            <w:noProof/>
          </w:rPr>
          <w:fldChar w:fldCharType="end"/>
        </w:r>
      </w:ins>
    </w:p>
    <w:p w:rsidR="00DD156B" w:rsidRDefault="00DD156B">
      <w:pPr>
        <w:pStyle w:val="21"/>
        <w:tabs>
          <w:tab w:val="left" w:pos="1050"/>
          <w:tab w:val="right" w:leader="dot" w:pos="8296"/>
        </w:tabs>
        <w:rPr>
          <w:ins w:id="45" w:author="chenxia" w:date="2023-11-08T11:59:00Z"/>
          <w:rFonts w:eastAsiaTheme="minorEastAsia"/>
          <w:noProof/>
          <w:szCs w:val="22"/>
        </w:rPr>
      </w:pPr>
      <w:ins w:id="46" w:author="chenxia" w:date="2023-11-08T11:59:00Z">
        <w:r w:rsidRPr="00ED7BB0">
          <w:rPr>
            <w:rStyle w:val="af0"/>
            <w:noProof/>
          </w:rPr>
          <w:fldChar w:fldCharType="begin"/>
        </w:r>
        <w:r w:rsidRPr="00ED7BB0">
          <w:rPr>
            <w:rStyle w:val="af0"/>
            <w:noProof/>
          </w:rPr>
          <w:instrText xml:space="preserve"> </w:instrText>
        </w:r>
        <w:r>
          <w:rPr>
            <w:noProof/>
          </w:rPr>
          <w:instrText>HYPERLINK \l "_Toc150337214"</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3.3.</w:t>
        </w:r>
        <w:r>
          <w:rPr>
            <w:rFonts w:eastAsiaTheme="minorEastAsia"/>
            <w:noProof/>
            <w:szCs w:val="22"/>
          </w:rPr>
          <w:tab/>
        </w:r>
        <w:r w:rsidRPr="00ED7BB0">
          <w:rPr>
            <w:rStyle w:val="af0"/>
            <w:noProof/>
          </w:rPr>
          <w:t>执行台车设计说明</w:t>
        </w:r>
        <w:r>
          <w:rPr>
            <w:noProof/>
          </w:rPr>
          <w:tab/>
        </w:r>
        <w:r>
          <w:rPr>
            <w:noProof/>
          </w:rPr>
          <w:fldChar w:fldCharType="begin"/>
        </w:r>
        <w:r>
          <w:rPr>
            <w:noProof/>
          </w:rPr>
          <w:instrText xml:space="preserve"> PAGEREF _Toc150337214 \h </w:instrText>
        </w:r>
        <w:r>
          <w:rPr>
            <w:noProof/>
          </w:rPr>
        </w:r>
      </w:ins>
      <w:r>
        <w:rPr>
          <w:noProof/>
        </w:rPr>
        <w:fldChar w:fldCharType="separate"/>
      </w:r>
      <w:ins w:id="47" w:author="chenxia" w:date="2023-11-08T11:59:00Z">
        <w:r>
          <w:rPr>
            <w:noProof/>
          </w:rPr>
          <w:t>10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48" w:author="chenxia" w:date="2023-11-08T11:59:00Z"/>
          <w:rFonts w:eastAsiaTheme="minorEastAsia"/>
          <w:noProof/>
          <w:szCs w:val="22"/>
        </w:rPr>
      </w:pPr>
      <w:ins w:id="49" w:author="chenxia" w:date="2023-11-08T11:59:00Z">
        <w:r w:rsidRPr="00ED7BB0">
          <w:rPr>
            <w:rStyle w:val="af0"/>
            <w:noProof/>
          </w:rPr>
          <w:fldChar w:fldCharType="begin"/>
        </w:r>
        <w:r w:rsidRPr="00ED7BB0">
          <w:rPr>
            <w:rStyle w:val="af0"/>
            <w:noProof/>
          </w:rPr>
          <w:instrText xml:space="preserve"> </w:instrText>
        </w:r>
        <w:r>
          <w:rPr>
            <w:noProof/>
          </w:rPr>
          <w:instrText>HYPERLINK \l "_Toc150337215"</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3.3.1.</w:t>
        </w:r>
        <w:r>
          <w:rPr>
            <w:rFonts w:eastAsiaTheme="minorEastAsia"/>
            <w:noProof/>
            <w:szCs w:val="22"/>
          </w:rPr>
          <w:tab/>
        </w:r>
        <w:r w:rsidRPr="00ED7BB0">
          <w:rPr>
            <w:rStyle w:val="af0"/>
            <w:noProof/>
          </w:rPr>
          <w:t>详细设计概述</w:t>
        </w:r>
        <w:r>
          <w:rPr>
            <w:noProof/>
          </w:rPr>
          <w:tab/>
        </w:r>
        <w:r>
          <w:rPr>
            <w:noProof/>
          </w:rPr>
          <w:fldChar w:fldCharType="begin"/>
        </w:r>
        <w:r>
          <w:rPr>
            <w:noProof/>
          </w:rPr>
          <w:instrText xml:space="preserve"> PAGEREF _Toc150337215 \h </w:instrText>
        </w:r>
        <w:r>
          <w:rPr>
            <w:noProof/>
          </w:rPr>
        </w:r>
      </w:ins>
      <w:r>
        <w:rPr>
          <w:noProof/>
        </w:rPr>
        <w:fldChar w:fldCharType="separate"/>
      </w:r>
      <w:ins w:id="50" w:author="chenxia" w:date="2023-11-08T11:59:00Z">
        <w:r>
          <w:rPr>
            <w:noProof/>
          </w:rPr>
          <w:t>10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51" w:author="chenxia" w:date="2023-11-08T11:59:00Z"/>
          <w:rFonts w:eastAsiaTheme="minorEastAsia"/>
          <w:noProof/>
          <w:szCs w:val="22"/>
        </w:rPr>
      </w:pPr>
      <w:ins w:id="52" w:author="chenxia" w:date="2023-11-08T11:59:00Z">
        <w:r w:rsidRPr="00ED7BB0">
          <w:rPr>
            <w:rStyle w:val="af0"/>
            <w:noProof/>
          </w:rPr>
          <w:fldChar w:fldCharType="begin"/>
        </w:r>
        <w:r w:rsidRPr="00ED7BB0">
          <w:rPr>
            <w:rStyle w:val="af0"/>
            <w:noProof/>
          </w:rPr>
          <w:instrText xml:space="preserve"> </w:instrText>
        </w:r>
        <w:r>
          <w:rPr>
            <w:noProof/>
          </w:rPr>
          <w:instrText>HYPERLINK \l "_Toc150337216"</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3.3.2.</w:t>
        </w:r>
        <w:r>
          <w:rPr>
            <w:rFonts w:eastAsiaTheme="minorEastAsia"/>
            <w:noProof/>
            <w:szCs w:val="22"/>
          </w:rPr>
          <w:tab/>
        </w:r>
        <w:r w:rsidRPr="00ED7BB0">
          <w:rPr>
            <w:rStyle w:val="af0"/>
            <w:noProof/>
          </w:rPr>
          <w:t>外观设计说明</w:t>
        </w:r>
        <w:r>
          <w:rPr>
            <w:noProof/>
          </w:rPr>
          <w:tab/>
        </w:r>
        <w:r>
          <w:rPr>
            <w:noProof/>
          </w:rPr>
          <w:fldChar w:fldCharType="begin"/>
        </w:r>
        <w:r>
          <w:rPr>
            <w:noProof/>
          </w:rPr>
          <w:instrText xml:space="preserve"> PAGEREF _Toc150337216 \h </w:instrText>
        </w:r>
        <w:r>
          <w:rPr>
            <w:noProof/>
          </w:rPr>
        </w:r>
      </w:ins>
      <w:r>
        <w:rPr>
          <w:noProof/>
        </w:rPr>
        <w:fldChar w:fldCharType="separate"/>
      </w:r>
      <w:ins w:id="53" w:author="chenxia" w:date="2023-11-08T11:59:00Z">
        <w:r>
          <w:rPr>
            <w:noProof/>
          </w:rPr>
          <w:t>12</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54" w:author="chenxia" w:date="2023-11-08T11:59:00Z"/>
          <w:rFonts w:eastAsiaTheme="minorEastAsia"/>
          <w:noProof/>
          <w:szCs w:val="22"/>
        </w:rPr>
      </w:pPr>
      <w:ins w:id="55" w:author="chenxia" w:date="2023-11-08T11:59:00Z">
        <w:r w:rsidRPr="00ED7BB0">
          <w:rPr>
            <w:rStyle w:val="af0"/>
            <w:noProof/>
          </w:rPr>
          <w:fldChar w:fldCharType="begin"/>
        </w:r>
        <w:r w:rsidRPr="00ED7BB0">
          <w:rPr>
            <w:rStyle w:val="af0"/>
            <w:noProof/>
          </w:rPr>
          <w:instrText xml:space="preserve"> </w:instrText>
        </w:r>
        <w:r>
          <w:rPr>
            <w:noProof/>
          </w:rPr>
          <w:instrText>HYPERLINK \l "_Toc150337217"</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3.3.3.</w:t>
        </w:r>
        <w:r>
          <w:rPr>
            <w:rFonts w:eastAsiaTheme="minorEastAsia"/>
            <w:noProof/>
            <w:szCs w:val="22"/>
          </w:rPr>
          <w:tab/>
        </w:r>
        <w:r w:rsidRPr="00ED7BB0">
          <w:rPr>
            <w:rStyle w:val="af0"/>
            <w:noProof/>
          </w:rPr>
          <w:t>框架总成详细设计说明</w:t>
        </w:r>
        <w:r>
          <w:rPr>
            <w:noProof/>
          </w:rPr>
          <w:tab/>
        </w:r>
        <w:r>
          <w:rPr>
            <w:noProof/>
          </w:rPr>
          <w:fldChar w:fldCharType="begin"/>
        </w:r>
        <w:r>
          <w:rPr>
            <w:noProof/>
          </w:rPr>
          <w:instrText xml:space="preserve"> PAGEREF _Toc150337217 \h </w:instrText>
        </w:r>
        <w:r>
          <w:rPr>
            <w:noProof/>
          </w:rPr>
        </w:r>
      </w:ins>
      <w:r>
        <w:rPr>
          <w:noProof/>
        </w:rPr>
        <w:fldChar w:fldCharType="separate"/>
      </w:r>
      <w:ins w:id="56" w:author="chenxia" w:date="2023-11-08T11:59:00Z">
        <w:r>
          <w:rPr>
            <w:noProof/>
          </w:rPr>
          <w:t>13</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57" w:author="chenxia" w:date="2023-11-08T11:59:00Z"/>
          <w:rFonts w:eastAsiaTheme="minorEastAsia"/>
          <w:noProof/>
          <w:szCs w:val="22"/>
        </w:rPr>
      </w:pPr>
      <w:ins w:id="58" w:author="chenxia" w:date="2023-11-08T11:59:00Z">
        <w:r w:rsidRPr="00ED7BB0">
          <w:rPr>
            <w:rStyle w:val="af0"/>
            <w:noProof/>
          </w:rPr>
          <w:fldChar w:fldCharType="begin"/>
        </w:r>
        <w:r w:rsidRPr="00ED7BB0">
          <w:rPr>
            <w:rStyle w:val="af0"/>
            <w:noProof/>
          </w:rPr>
          <w:instrText xml:space="preserve"> </w:instrText>
        </w:r>
        <w:r>
          <w:rPr>
            <w:noProof/>
          </w:rPr>
          <w:instrText>HYPERLINK \l "_Toc150337218"</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3.3.4.</w:t>
        </w:r>
        <w:r>
          <w:rPr>
            <w:rFonts w:eastAsiaTheme="minorEastAsia"/>
            <w:noProof/>
            <w:szCs w:val="22"/>
          </w:rPr>
          <w:tab/>
        </w:r>
        <w:r w:rsidRPr="00ED7BB0">
          <w:rPr>
            <w:rStyle w:val="af0"/>
            <w:noProof/>
          </w:rPr>
          <w:t>升降立柱详细设计说明</w:t>
        </w:r>
        <w:r>
          <w:rPr>
            <w:noProof/>
          </w:rPr>
          <w:tab/>
        </w:r>
        <w:r>
          <w:rPr>
            <w:noProof/>
          </w:rPr>
          <w:fldChar w:fldCharType="begin"/>
        </w:r>
        <w:r>
          <w:rPr>
            <w:noProof/>
          </w:rPr>
          <w:instrText xml:space="preserve"> PAGEREF _Toc150337218 \h </w:instrText>
        </w:r>
        <w:r>
          <w:rPr>
            <w:noProof/>
          </w:rPr>
        </w:r>
      </w:ins>
      <w:r>
        <w:rPr>
          <w:noProof/>
        </w:rPr>
        <w:fldChar w:fldCharType="separate"/>
      </w:r>
      <w:ins w:id="59" w:author="chenxia" w:date="2023-11-08T11:59:00Z">
        <w:r>
          <w:rPr>
            <w:noProof/>
          </w:rPr>
          <w:t>15</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60" w:author="chenxia" w:date="2023-11-08T11:59:00Z"/>
          <w:rFonts w:eastAsiaTheme="minorEastAsia"/>
          <w:noProof/>
          <w:szCs w:val="22"/>
        </w:rPr>
      </w:pPr>
      <w:ins w:id="61" w:author="chenxia" w:date="2023-11-08T11:59:00Z">
        <w:r w:rsidRPr="00ED7BB0">
          <w:rPr>
            <w:rStyle w:val="af0"/>
            <w:noProof/>
          </w:rPr>
          <w:fldChar w:fldCharType="begin"/>
        </w:r>
        <w:r w:rsidRPr="00ED7BB0">
          <w:rPr>
            <w:rStyle w:val="af0"/>
            <w:noProof/>
          </w:rPr>
          <w:instrText xml:space="preserve"> </w:instrText>
        </w:r>
        <w:r>
          <w:rPr>
            <w:noProof/>
          </w:rPr>
          <w:instrText>HYPERLINK \l "_Toc150337219"</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3.3.5.</w:t>
        </w:r>
        <w:r>
          <w:rPr>
            <w:rFonts w:eastAsiaTheme="minorEastAsia"/>
            <w:noProof/>
            <w:szCs w:val="22"/>
          </w:rPr>
          <w:tab/>
        </w:r>
        <w:r w:rsidRPr="00ED7BB0">
          <w:rPr>
            <w:rStyle w:val="af0"/>
            <w:noProof/>
          </w:rPr>
          <w:t>接口面板总成详细设计说明</w:t>
        </w:r>
        <w:r>
          <w:rPr>
            <w:noProof/>
          </w:rPr>
          <w:tab/>
        </w:r>
        <w:r>
          <w:rPr>
            <w:noProof/>
          </w:rPr>
          <w:fldChar w:fldCharType="begin"/>
        </w:r>
        <w:r>
          <w:rPr>
            <w:noProof/>
          </w:rPr>
          <w:instrText xml:space="preserve"> PAGEREF _Toc150337219 \h </w:instrText>
        </w:r>
        <w:r>
          <w:rPr>
            <w:noProof/>
          </w:rPr>
        </w:r>
      </w:ins>
      <w:r>
        <w:rPr>
          <w:noProof/>
        </w:rPr>
        <w:fldChar w:fldCharType="separate"/>
      </w:r>
      <w:ins w:id="62" w:author="chenxia" w:date="2023-11-08T11:59:00Z">
        <w:r>
          <w:rPr>
            <w:noProof/>
          </w:rPr>
          <w:t>16</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63" w:author="chenxia" w:date="2023-11-08T11:59:00Z"/>
          <w:rFonts w:eastAsiaTheme="minorEastAsia"/>
          <w:noProof/>
          <w:szCs w:val="22"/>
        </w:rPr>
      </w:pPr>
      <w:ins w:id="64" w:author="chenxia" w:date="2023-11-08T11:59:00Z">
        <w:r w:rsidRPr="00ED7BB0">
          <w:rPr>
            <w:rStyle w:val="af0"/>
            <w:noProof/>
          </w:rPr>
          <w:fldChar w:fldCharType="begin"/>
        </w:r>
        <w:r w:rsidRPr="00ED7BB0">
          <w:rPr>
            <w:rStyle w:val="af0"/>
            <w:noProof/>
          </w:rPr>
          <w:instrText xml:space="preserve"> </w:instrText>
        </w:r>
        <w:r>
          <w:rPr>
            <w:noProof/>
          </w:rPr>
          <w:instrText>HYPERLINK \l "_Toc150337220"</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3.3.6.</w:t>
        </w:r>
        <w:r>
          <w:rPr>
            <w:rFonts w:eastAsiaTheme="minorEastAsia"/>
            <w:noProof/>
            <w:szCs w:val="22"/>
          </w:rPr>
          <w:tab/>
        </w:r>
        <w:r w:rsidRPr="00ED7BB0">
          <w:rPr>
            <w:rStyle w:val="af0"/>
            <w:noProof/>
          </w:rPr>
          <w:t>通风散热设计说明</w:t>
        </w:r>
        <w:r>
          <w:rPr>
            <w:noProof/>
          </w:rPr>
          <w:tab/>
        </w:r>
        <w:r>
          <w:rPr>
            <w:noProof/>
          </w:rPr>
          <w:fldChar w:fldCharType="begin"/>
        </w:r>
        <w:r>
          <w:rPr>
            <w:noProof/>
          </w:rPr>
          <w:instrText xml:space="preserve"> PAGEREF _Toc150337220 \h </w:instrText>
        </w:r>
        <w:r>
          <w:rPr>
            <w:noProof/>
          </w:rPr>
        </w:r>
      </w:ins>
      <w:r>
        <w:rPr>
          <w:noProof/>
        </w:rPr>
        <w:fldChar w:fldCharType="separate"/>
      </w:r>
      <w:ins w:id="65" w:author="chenxia" w:date="2023-11-08T11:59:00Z">
        <w:r>
          <w:rPr>
            <w:noProof/>
          </w:rPr>
          <w:t>16</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66" w:author="chenxia" w:date="2023-11-08T11:59:00Z"/>
          <w:rFonts w:eastAsiaTheme="minorEastAsia"/>
          <w:noProof/>
          <w:szCs w:val="22"/>
        </w:rPr>
      </w:pPr>
      <w:ins w:id="67" w:author="chenxia" w:date="2023-11-08T11:59:00Z">
        <w:r w:rsidRPr="00ED7BB0">
          <w:rPr>
            <w:rStyle w:val="af0"/>
            <w:noProof/>
          </w:rPr>
          <w:fldChar w:fldCharType="begin"/>
        </w:r>
        <w:r w:rsidRPr="00ED7BB0">
          <w:rPr>
            <w:rStyle w:val="af0"/>
            <w:noProof/>
          </w:rPr>
          <w:instrText xml:space="preserve"> </w:instrText>
        </w:r>
        <w:r>
          <w:rPr>
            <w:noProof/>
          </w:rPr>
          <w:instrText>HYPERLINK \l "_Toc150337221"</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3.3.7.</w:t>
        </w:r>
        <w:r>
          <w:rPr>
            <w:rFonts w:eastAsiaTheme="minorEastAsia"/>
            <w:noProof/>
            <w:szCs w:val="22"/>
          </w:rPr>
          <w:tab/>
        </w:r>
        <w:r w:rsidRPr="00ED7BB0">
          <w:rPr>
            <w:rStyle w:val="af0"/>
            <w:noProof/>
          </w:rPr>
          <w:t>检修维护设计说明</w:t>
        </w:r>
        <w:r>
          <w:rPr>
            <w:noProof/>
          </w:rPr>
          <w:tab/>
        </w:r>
        <w:r>
          <w:rPr>
            <w:noProof/>
          </w:rPr>
          <w:fldChar w:fldCharType="begin"/>
        </w:r>
        <w:r>
          <w:rPr>
            <w:noProof/>
          </w:rPr>
          <w:instrText xml:space="preserve"> PAGEREF _Toc150337221 \h </w:instrText>
        </w:r>
        <w:r>
          <w:rPr>
            <w:noProof/>
          </w:rPr>
        </w:r>
      </w:ins>
      <w:r>
        <w:rPr>
          <w:noProof/>
        </w:rPr>
        <w:fldChar w:fldCharType="separate"/>
      </w:r>
      <w:ins w:id="68" w:author="chenxia" w:date="2023-11-08T11:59:00Z">
        <w:r>
          <w:rPr>
            <w:noProof/>
          </w:rPr>
          <w:t>17</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69" w:author="chenxia" w:date="2023-11-08T11:59:00Z"/>
          <w:rFonts w:eastAsiaTheme="minorEastAsia"/>
          <w:noProof/>
          <w:szCs w:val="22"/>
        </w:rPr>
      </w:pPr>
      <w:ins w:id="70" w:author="chenxia" w:date="2023-11-08T11:59:00Z">
        <w:r w:rsidRPr="00ED7BB0">
          <w:rPr>
            <w:rStyle w:val="af0"/>
            <w:noProof/>
          </w:rPr>
          <w:fldChar w:fldCharType="begin"/>
        </w:r>
        <w:r w:rsidRPr="00ED7BB0">
          <w:rPr>
            <w:rStyle w:val="af0"/>
            <w:noProof/>
          </w:rPr>
          <w:instrText xml:space="preserve"> </w:instrText>
        </w:r>
        <w:r>
          <w:rPr>
            <w:noProof/>
          </w:rPr>
          <w:instrText>HYPERLINK \l "_Toc150337222"</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3.3.8.</w:t>
        </w:r>
        <w:r>
          <w:rPr>
            <w:rFonts w:eastAsiaTheme="minorEastAsia"/>
            <w:noProof/>
            <w:szCs w:val="22"/>
          </w:rPr>
          <w:tab/>
        </w:r>
        <w:r w:rsidRPr="00ED7BB0">
          <w:rPr>
            <w:rStyle w:val="af0"/>
            <w:noProof/>
          </w:rPr>
          <w:t>末端控制器设计说明</w:t>
        </w:r>
        <w:r>
          <w:rPr>
            <w:noProof/>
          </w:rPr>
          <w:tab/>
        </w:r>
        <w:r>
          <w:rPr>
            <w:noProof/>
          </w:rPr>
          <w:fldChar w:fldCharType="begin"/>
        </w:r>
        <w:r>
          <w:rPr>
            <w:noProof/>
          </w:rPr>
          <w:instrText xml:space="preserve"> PAGEREF _Toc150337222 \h </w:instrText>
        </w:r>
        <w:r>
          <w:rPr>
            <w:noProof/>
          </w:rPr>
        </w:r>
      </w:ins>
      <w:r>
        <w:rPr>
          <w:noProof/>
        </w:rPr>
        <w:fldChar w:fldCharType="separate"/>
      </w:r>
      <w:ins w:id="71" w:author="chenxia" w:date="2023-11-08T11:59:00Z">
        <w:r>
          <w:rPr>
            <w:noProof/>
          </w:rPr>
          <w:t>17</w:t>
        </w:r>
        <w:r>
          <w:rPr>
            <w:noProof/>
          </w:rPr>
          <w:fldChar w:fldCharType="end"/>
        </w:r>
        <w:r w:rsidRPr="00ED7BB0">
          <w:rPr>
            <w:rStyle w:val="af0"/>
            <w:noProof/>
          </w:rPr>
          <w:fldChar w:fldCharType="end"/>
        </w:r>
      </w:ins>
    </w:p>
    <w:p w:rsidR="00DD156B" w:rsidRDefault="00DD156B">
      <w:pPr>
        <w:pStyle w:val="21"/>
        <w:tabs>
          <w:tab w:val="left" w:pos="1050"/>
          <w:tab w:val="right" w:leader="dot" w:pos="8296"/>
        </w:tabs>
        <w:rPr>
          <w:ins w:id="72" w:author="chenxia" w:date="2023-11-08T11:59:00Z"/>
          <w:rFonts w:eastAsiaTheme="minorEastAsia"/>
          <w:noProof/>
          <w:szCs w:val="22"/>
        </w:rPr>
      </w:pPr>
      <w:ins w:id="73" w:author="chenxia" w:date="2023-11-08T11:59:00Z">
        <w:r w:rsidRPr="00ED7BB0">
          <w:rPr>
            <w:rStyle w:val="af0"/>
            <w:noProof/>
          </w:rPr>
          <w:lastRenderedPageBreak/>
          <w:fldChar w:fldCharType="begin"/>
        </w:r>
        <w:r w:rsidRPr="00ED7BB0">
          <w:rPr>
            <w:rStyle w:val="af0"/>
            <w:noProof/>
          </w:rPr>
          <w:instrText xml:space="preserve"> </w:instrText>
        </w:r>
        <w:r>
          <w:rPr>
            <w:noProof/>
          </w:rPr>
          <w:instrText>HYPERLINK \l "_Toc150337223"</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3.4.</w:t>
        </w:r>
        <w:r>
          <w:rPr>
            <w:rFonts w:eastAsiaTheme="minorEastAsia"/>
            <w:noProof/>
            <w:szCs w:val="22"/>
          </w:rPr>
          <w:tab/>
        </w:r>
        <w:r w:rsidRPr="00ED7BB0">
          <w:rPr>
            <w:rStyle w:val="af0"/>
            <w:noProof/>
          </w:rPr>
          <w:t>操作台车设计说明</w:t>
        </w:r>
        <w:r>
          <w:rPr>
            <w:noProof/>
          </w:rPr>
          <w:tab/>
        </w:r>
        <w:r>
          <w:rPr>
            <w:noProof/>
          </w:rPr>
          <w:fldChar w:fldCharType="begin"/>
        </w:r>
        <w:r>
          <w:rPr>
            <w:noProof/>
          </w:rPr>
          <w:instrText xml:space="preserve"> PAGEREF _Toc150337223 \h </w:instrText>
        </w:r>
        <w:r>
          <w:rPr>
            <w:noProof/>
          </w:rPr>
        </w:r>
      </w:ins>
      <w:r>
        <w:rPr>
          <w:noProof/>
        </w:rPr>
        <w:fldChar w:fldCharType="separate"/>
      </w:r>
      <w:ins w:id="74" w:author="chenxia" w:date="2023-11-08T11:59:00Z">
        <w:r>
          <w:rPr>
            <w:noProof/>
          </w:rPr>
          <w:t>19</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75" w:author="chenxia" w:date="2023-11-08T11:59:00Z"/>
          <w:rFonts w:eastAsiaTheme="minorEastAsia"/>
          <w:noProof/>
          <w:szCs w:val="22"/>
        </w:rPr>
      </w:pPr>
      <w:ins w:id="76" w:author="chenxia" w:date="2023-11-08T11:59:00Z">
        <w:r w:rsidRPr="00ED7BB0">
          <w:rPr>
            <w:rStyle w:val="af0"/>
            <w:noProof/>
          </w:rPr>
          <w:fldChar w:fldCharType="begin"/>
        </w:r>
        <w:r w:rsidRPr="00ED7BB0">
          <w:rPr>
            <w:rStyle w:val="af0"/>
            <w:noProof/>
          </w:rPr>
          <w:instrText xml:space="preserve"> </w:instrText>
        </w:r>
        <w:r>
          <w:rPr>
            <w:noProof/>
          </w:rPr>
          <w:instrText>HYPERLINK \l "_Toc150337224"</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3.4.1.</w:t>
        </w:r>
        <w:r>
          <w:rPr>
            <w:rFonts w:eastAsiaTheme="minorEastAsia"/>
            <w:noProof/>
            <w:szCs w:val="22"/>
          </w:rPr>
          <w:tab/>
        </w:r>
        <w:r w:rsidRPr="00ED7BB0">
          <w:rPr>
            <w:rStyle w:val="af0"/>
            <w:noProof/>
          </w:rPr>
          <w:t>详细设计概述</w:t>
        </w:r>
        <w:r>
          <w:rPr>
            <w:noProof/>
          </w:rPr>
          <w:tab/>
        </w:r>
        <w:r>
          <w:rPr>
            <w:noProof/>
          </w:rPr>
          <w:fldChar w:fldCharType="begin"/>
        </w:r>
        <w:r>
          <w:rPr>
            <w:noProof/>
          </w:rPr>
          <w:instrText xml:space="preserve"> PAGEREF _Toc150337224 \h </w:instrText>
        </w:r>
        <w:r>
          <w:rPr>
            <w:noProof/>
          </w:rPr>
        </w:r>
      </w:ins>
      <w:r>
        <w:rPr>
          <w:noProof/>
        </w:rPr>
        <w:fldChar w:fldCharType="separate"/>
      </w:r>
      <w:ins w:id="77" w:author="chenxia" w:date="2023-11-08T11:59:00Z">
        <w:r>
          <w:rPr>
            <w:noProof/>
          </w:rPr>
          <w:t>19</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78" w:author="chenxia" w:date="2023-11-08T11:59:00Z"/>
          <w:rFonts w:eastAsiaTheme="minorEastAsia"/>
          <w:noProof/>
          <w:szCs w:val="22"/>
        </w:rPr>
      </w:pPr>
      <w:ins w:id="79" w:author="chenxia" w:date="2023-11-08T11:59:00Z">
        <w:r w:rsidRPr="00ED7BB0">
          <w:rPr>
            <w:rStyle w:val="af0"/>
            <w:noProof/>
          </w:rPr>
          <w:fldChar w:fldCharType="begin"/>
        </w:r>
        <w:r w:rsidRPr="00ED7BB0">
          <w:rPr>
            <w:rStyle w:val="af0"/>
            <w:noProof/>
          </w:rPr>
          <w:instrText xml:space="preserve"> </w:instrText>
        </w:r>
        <w:r>
          <w:rPr>
            <w:noProof/>
          </w:rPr>
          <w:instrText>HYPERLINK \l "_Toc150337225"</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3.4.2.</w:t>
        </w:r>
        <w:r>
          <w:rPr>
            <w:rFonts w:eastAsiaTheme="minorEastAsia"/>
            <w:noProof/>
            <w:szCs w:val="22"/>
          </w:rPr>
          <w:tab/>
        </w:r>
        <w:r w:rsidRPr="00ED7BB0">
          <w:rPr>
            <w:rStyle w:val="af0"/>
            <w:noProof/>
          </w:rPr>
          <w:t>外观设计说明</w:t>
        </w:r>
        <w:r>
          <w:rPr>
            <w:noProof/>
          </w:rPr>
          <w:tab/>
        </w:r>
        <w:r>
          <w:rPr>
            <w:noProof/>
          </w:rPr>
          <w:fldChar w:fldCharType="begin"/>
        </w:r>
        <w:r>
          <w:rPr>
            <w:noProof/>
          </w:rPr>
          <w:instrText xml:space="preserve"> PAGEREF _Toc150337225 \h </w:instrText>
        </w:r>
        <w:r>
          <w:rPr>
            <w:noProof/>
          </w:rPr>
        </w:r>
      </w:ins>
      <w:r>
        <w:rPr>
          <w:noProof/>
        </w:rPr>
        <w:fldChar w:fldCharType="separate"/>
      </w:r>
      <w:ins w:id="80" w:author="chenxia" w:date="2023-11-08T11:59:00Z">
        <w:r>
          <w:rPr>
            <w:noProof/>
          </w:rPr>
          <w:t>20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81" w:author="chenxia" w:date="2023-11-08T11:59:00Z"/>
          <w:rFonts w:eastAsiaTheme="minorEastAsia"/>
          <w:noProof/>
          <w:szCs w:val="22"/>
        </w:rPr>
      </w:pPr>
      <w:ins w:id="82" w:author="chenxia" w:date="2023-11-08T11:59:00Z">
        <w:r w:rsidRPr="00ED7BB0">
          <w:rPr>
            <w:rStyle w:val="af0"/>
            <w:noProof/>
          </w:rPr>
          <w:fldChar w:fldCharType="begin"/>
        </w:r>
        <w:r w:rsidRPr="00ED7BB0">
          <w:rPr>
            <w:rStyle w:val="af0"/>
            <w:noProof/>
          </w:rPr>
          <w:instrText xml:space="preserve"> </w:instrText>
        </w:r>
        <w:r>
          <w:rPr>
            <w:noProof/>
          </w:rPr>
          <w:instrText>HYPERLINK \l "_Toc150337226"</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3.4.3.</w:t>
        </w:r>
        <w:r>
          <w:rPr>
            <w:rFonts w:eastAsiaTheme="minorEastAsia"/>
            <w:noProof/>
            <w:szCs w:val="22"/>
          </w:rPr>
          <w:tab/>
        </w:r>
        <w:r w:rsidRPr="00ED7BB0">
          <w:rPr>
            <w:rStyle w:val="af0"/>
            <w:noProof/>
          </w:rPr>
          <w:t>框架总成详细设计说明</w:t>
        </w:r>
        <w:r>
          <w:rPr>
            <w:noProof/>
          </w:rPr>
          <w:tab/>
        </w:r>
        <w:r>
          <w:rPr>
            <w:noProof/>
          </w:rPr>
          <w:fldChar w:fldCharType="begin"/>
        </w:r>
        <w:r>
          <w:rPr>
            <w:noProof/>
          </w:rPr>
          <w:instrText xml:space="preserve"> PAGEREF _Toc150337226 \h </w:instrText>
        </w:r>
        <w:r>
          <w:rPr>
            <w:noProof/>
          </w:rPr>
        </w:r>
      </w:ins>
      <w:r>
        <w:rPr>
          <w:noProof/>
        </w:rPr>
        <w:fldChar w:fldCharType="separate"/>
      </w:r>
      <w:ins w:id="83" w:author="chenxia" w:date="2023-11-08T11:59:00Z">
        <w:r>
          <w:rPr>
            <w:noProof/>
          </w:rPr>
          <w:t>20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84" w:author="chenxia" w:date="2023-11-08T11:59:00Z"/>
          <w:rFonts w:eastAsiaTheme="minorEastAsia"/>
          <w:noProof/>
          <w:szCs w:val="22"/>
        </w:rPr>
      </w:pPr>
      <w:ins w:id="85" w:author="chenxia" w:date="2023-11-08T11:59:00Z">
        <w:r w:rsidRPr="00ED7BB0">
          <w:rPr>
            <w:rStyle w:val="af0"/>
            <w:noProof/>
          </w:rPr>
          <w:fldChar w:fldCharType="begin"/>
        </w:r>
        <w:r w:rsidRPr="00ED7BB0">
          <w:rPr>
            <w:rStyle w:val="af0"/>
            <w:noProof/>
          </w:rPr>
          <w:instrText xml:space="preserve"> </w:instrText>
        </w:r>
        <w:r>
          <w:rPr>
            <w:noProof/>
          </w:rPr>
          <w:instrText>HYPERLINK \l "_Toc150337227"</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3.4.4.</w:t>
        </w:r>
        <w:r>
          <w:rPr>
            <w:rFonts w:eastAsiaTheme="minorEastAsia"/>
            <w:noProof/>
            <w:szCs w:val="22"/>
          </w:rPr>
          <w:tab/>
        </w:r>
        <w:r w:rsidRPr="00ED7BB0">
          <w:rPr>
            <w:rStyle w:val="af0"/>
            <w:noProof/>
          </w:rPr>
          <w:t>工作台总成详细设计说明</w:t>
        </w:r>
        <w:r>
          <w:rPr>
            <w:noProof/>
          </w:rPr>
          <w:tab/>
        </w:r>
        <w:r>
          <w:rPr>
            <w:noProof/>
          </w:rPr>
          <w:fldChar w:fldCharType="begin"/>
        </w:r>
        <w:r>
          <w:rPr>
            <w:noProof/>
          </w:rPr>
          <w:instrText xml:space="preserve"> PAGEREF _Toc150337227 \h </w:instrText>
        </w:r>
        <w:r>
          <w:rPr>
            <w:noProof/>
          </w:rPr>
        </w:r>
      </w:ins>
      <w:r>
        <w:rPr>
          <w:noProof/>
        </w:rPr>
        <w:fldChar w:fldCharType="separate"/>
      </w:r>
      <w:ins w:id="86" w:author="chenxia" w:date="2023-11-08T11:59:00Z">
        <w:r>
          <w:rPr>
            <w:noProof/>
          </w:rPr>
          <w:t>21</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87" w:author="chenxia" w:date="2023-11-08T11:59:00Z"/>
          <w:rFonts w:eastAsiaTheme="minorEastAsia"/>
          <w:noProof/>
          <w:szCs w:val="22"/>
        </w:rPr>
      </w:pPr>
      <w:ins w:id="88" w:author="chenxia" w:date="2023-11-08T11:59:00Z">
        <w:r w:rsidRPr="00ED7BB0">
          <w:rPr>
            <w:rStyle w:val="af0"/>
            <w:noProof/>
          </w:rPr>
          <w:fldChar w:fldCharType="begin"/>
        </w:r>
        <w:r w:rsidRPr="00ED7BB0">
          <w:rPr>
            <w:rStyle w:val="af0"/>
            <w:noProof/>
          </w:rPr>
          <w:instrText xml:space="preserve"> </w:instrText>
        </w:r>
        <w:r>
          <w:rPr>
            <w:noProof/>
          </w:rPr>
          <w:instrText>HYPERLINK \l "_Toc150337228"</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3.4.5.</w:t>
        </w:r>
        <w:r>
          <w:rPr>
            <w:rFonts w:eastAsiaTheme="minorEastAsia"/>
            <w:noProof/>
            <w:szCs w:val="22"/>
          </w:rPr>
          <w:tab/>
        </w:r>
        <w:r w:rsidRPr="00ED7BB0">
          <w:rPr>
            <w:rStyle w:val="af0"/>
            <w:noProof/>
          </w:rPr>
          <w:t>接口面板总成详细设计说明</w:t>
        </w:r>
        <w:r>
          <w:rPr>
            <w:noProof/>
          </w:rPr>
          <w:tab/>
        </w:r>
        <w:r>
          <w:rPr>
            <w:noProof/>
          </w:rPr>
          <w:fldChar w:fldCharType="begin"/>
        </w:r>
        <w:r>
          <w:rPr>
            <w:noProof/>
          </w:rPr>
          <w:instrText xml:space="preserve"> PAGEREF _Toc150337228 \h </w:instrText>
        </w:r>
        <w:r>
          <w:rPr>
            <w:noProof/>
          </w:rPr>
        </w:r>
      </w:ins>
      <w:r>
        <w:rPr>
          <w:noProof/>
        </w:rPr>
        <w:fldChar w:fldCharType="separate"/>
      </w:r>
      <w:ins w:id="89" w:author="chenxia" w:date="2023-11-08T11:59:00Z">
        <w:r>
          <w:rPr>
            <w:noProof/>
          </w:rPr>
          <w:t>22</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90" w:author="chenxia" w:date="2023-11-08T11:59:00Z"/>
          <w:rFonts w:eastAsiaTheme="minorEastAsia"/>
          <w:noProof/>
          <w:szCs w:val="22"/>
        </w:rPr>
      </w:pPr>
      <w:ins w:id="91" w:author="chenxia" w:date="2023-11-08T11:59:00Z">
        <w:r w:rsidRPr="00ED7BB0">
          <w:rPr>
            <w:rStyle w:val="af0"/>
            <w:noProof/>
          </w:rPr>
          <w:fldChar w:fldCharType="begin"/>
        </w:r>
        <w:r w:rsidRPr="00ED7BB0">
          <w:rPr>
            <w:rStyle w:val="af0"/>
            <w:noProof/>
          </w:rPr>
          <w:instrText xml:space="preserve"> </w:instrText>
        </w:r>
        <w:r>
          <w:rPr>
            <w:noProof/>
          </w:rPr>
          <w:instrText>HYPERLINK \l "_Toc150337229"</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3.4.6.</w:t>
        </w:r>
        <w:r>
          <w:rPr>
            <w:rFonts w:eastAsiaTheme="minorEastAsia"/>
            <w:noProof/>
            <w:szCs w:val="22"/>
          </w:rPr>
          <w:tab/>
        </w:r>
        <w:r w:rsidRPr="00ED7BB0">
          <w:rPr>
            <w:rStyle w:val="af0"/>
            <w:noProof/>
          </w:rPr>
          <w:t>显示器固定设计说明</w:t>
        </w:r>
        <w:r>
          <w:rPr>
            <w:noProof/>
          </w:rPr>
          <w:tab/>
        </w:r>
        <w:r>
          <w:rPr>
            <w:noProof/>
          </w:rPr>
          <w:fldChar w:fldCharType="begin"/>
        </w:r>
        <w:r>
          <w:rPr>
            <w:noProof/>
          </w:rPr>
          <w:instrText xml:space="preserve"> PAGEREF _Toc150337229 \h </w:instrText>
        </w:r>
        <w:r>
          <w:rPr>
            <w:noProof/>
          </w:rPr>
        </w:r>
      </w:ins>
      <w:r>
        <w:rPr>
          <w:noProof/>
        </w:rPr>
        <w:fldChar w:fldCharType="separate"/>
      </w:r>
      <w:ins w:id="92" w:author="chenxia" w:date="2023-11-08T11:59:00Z">
        <w:r>
          <w:rPr>
            <w:noProof/>
          </w:rPr>
          <w:t>23</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93" w:author="chenxia" w:date="2023-11-08T11:59:00Z"/>
          <w:rFonts w:eastAsiaTheme="minorEastAsia"/>
          <w:noProof/>
          <w:szCs w:val="22"/>
        </w:rPr>
      </w:pPr>
      <w:ins w:id="94" w:author="chenxia" w:date="2023-11-08T11:59:00Z">
        <w:r w:rsidRPr="00ED7BB0">
          <w:rPr>
            <w:rStyle w:val="af0"/>
            <w:noProof/>
          </w:rPr>
          <w:fldChar w:fldCharType="begin"/>
        </w:r>
        <w:r w:rsidRPr="00ED7BB0">
          <w:rPr>
            <w:rStyle w:val="af0"/>
            <w:noProof/>
          </w:rPr>
          <w:instrText xml:space="preserve"> </w:instrText>
        </w:r>
        <w:r>
          <w:rPr>
            <w:noProof/>
          </w:rPr>
          <w:instrText>HYPERLINK \l "_Toc150337230"</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3.4.7.</w:t>
        </w:r>
        <w:r>
          <w:rPr>
            <w:rFonts w:eastAsiaTheme="minorEastAsia"/>
            <w:noProof/>
            <w:szCs w:val="22"/>
          </w:rPr>
          <w:tab/>
        </w:r>
        <w:r w:rsidRPr="00ED7BB0">
          <w:rPr>
            <w:rStyle w:val="af0"/>
            <w:noProof/>
          </w:rPr>
          <w:t>检修维护设计说明</w:t>
        </w:r>
        <w:r>
          <w:rPr>
            <w:noProof/>
          </w:rPr>
          <w:tab/>
        </w:r>
        <w:r>
          <w:rPr>
            <w:noProof/>
          </w:rPr>
          <w:fldChar w:fldCharType="begin"/>
        </w:r>
        <w:r>
          <w:rPr>
            <w:noProof/>
          </w:rPr>
          <w:instrText xml:space="preserve"> PAGEREF _Toc150337230 \h </w:instrText>
        </w:r>
        <w:r>
          <w:rPr>
            <w:noProof/>
          </w:rPr>
        </w:r>
      </w:ins>
      <w:r>
        <w:rPr>
          <w:noProof/>
        </w:rPr>
        <w:fldChar w:fldCharType="separate"/>
      </w:r>
      <w:ins w:id="95" w:author="chenxia" w:date="2023-11-08T11:59:00Z">
        <w:r>
          <w:rPr>
            <w:noProof/>
          </w:rPr>
          <w:t>24</w:t>
        </w:r>
        <w:r>
          <w:rPr>
            <w:noProof/>
          </w:rPr>
          <w:fldChar w:fldCharType="end"/>
        </w:r>
        <w:r w:rsidRPr="00ED7BB0">
          <w:rPr>
            <w:rStyle w:val="af0"/>
            <w:noProof/>
          </w:rPr>
          <w:fldChar w:fldCharType="end"/>
        </w:r>
      </w:ins>
    </w:p>
    <w:p w:rsidR="00DD156B" w:rsidRDefault="00DD156B">
      <w:pPr>
        <w:pStyle w:val="21"/>
        <w:tabs>
          <w:tab w:val="left" w:pos="1050"/>
          <w:tab w:val="right" w:leader="dot" w:pos="8296"/>
        </w:tabs>
        <w:rPr>
          <w:ins w:id="96" w:author="chenxia" w:date="2023-11-08T11:59:00Z"/>
          <w:rFonts w:eastAsiaTheme="minorEastAsia"/>
          <w:noProof/>
          <w:szCs w:val="22"/>
        </w:rPr>
      </w:pPr>
      <w:ins w:id="97" w:author="chenxia" w:date="2023-11-08T11:59:00Z">
        <w:r w:rsidRPr="00ED7BB0">
          <w:rPr>
            <w:rStyle w:val="af0"/>
            <w:noProof/>
          </w:rPr>
          <w:fldChar w:fldCharType="begin"/>
        </w:r>
        <w:r w:rsidRPr="00ED7BB0">
          <w:rPr>
            <w:rStyle w:val="af0"/>
            <w:noProof/>
          </w:rPr>
          <w:instrText xml:space="preserve"> </w:instrText>
        </w:r>
        <w:r>
          <w:rPr>
            <w:noProof/>
          </w:rPr>
          <w:instrText>HYPERLINK \l "_Toc150337231"</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w:t>
        </w:r>
        <w:r>
          <w:rPr>
            <w:rFonts w:eastAsiaTheme="minorEastAsia"/>
            <w:noProof/>
            <w:szCs w:val="22"/>
          </w:rPr>
          <w:tab/>
        </w:r>
        <w:r w:rsidRPr="00ED7BB0">
          <w:rPr>
            <w:rStyle w:val="af0"/>
            <w:noProof/>
          </w:rPr>
          <w:t>定位附件设计说明</w:t>
        </w:r>
        <w:r>
          <w:rPr>
            <w:noProof/>
          </w:rPr>
          <w:tab/>
        </w:r>
        <w:r>
          <w:rPr>
            <w:noProof/>
          </w:rPr>
          <w:fldChar w:fldCharType="begin"/>
        </w:r>
        <w:r>
          <w:rPr>
            <w:noProof/>
          </w:rPr>
          <w:instrText xml:space="preserve"> PAGEREF _Toc150337231 \h </w:instrText>
        </w:r>
        <w:r>
          <w:rPr>
            <w:noProof/>
          </w:rPr>
        </w:r>
      </w:ins>
      <w:r>
        <w:rPr>
          <w:noProof/>
        </w:rPr>
        <w:fldChar w:fldCharType="separate"/>
      </w:r>
      <w:ins w:id="98" w:author="chenxia" w:date="2023-11-08T11:59:00Z">
        <w:r>
          <w:rPr>
            <w:noProof/>
          </w:rPr>
          <w:t>24</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99" w:author="chenxia" w:date="2023-11-08T11:59:00Z"/>
          <w:rFonts w:eastAsiaTheme="minorEastAsia"/>
          <w:noProof/>
          <w:szCs w:val="22"/>
        </w:rPr>
      </w:pPr>
      <w:ins w:id="100" w:author="chenxia" w:date="2023-11-08T11:59:00Z">
        <w:r w:rsidRPr="00ED7BB0">
          <w:rPr>
            <w:rStyle w:val="af0"/>
            <w:noProof/>
          </w:rPr>
          <w:fldChar w:fldCharType="begin"/>
        </w:r>
        <w:r w:rsidRPr="00ED7BB0">
          <w:rPr>
            <w:rStyle w:val="af0"/>
            <w:noProof/>
          </w:rPr>
          <w:instrText xml:space="preserve"> </w:instrText>
        </w:r>
        <w:r>
          <w:rPr>
            <w:noProof/>
          </w:rPr>
          <w:instrText>HYPERLINK \l "_Toc150337232"</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w:t>
        </w:r>
        <w:r>
          <w:rPr>
            <w:rFonts w:eastAsiaTheme="minorEastAsia"/>
            <w:noProof/>
            <w:szCs w:val="22"/>
          </w:rPr>
          <w:tab/>
        </w:r>
        <w:r w:rsidRPr="00ED7BB0">
          <w:rPr>
            <w:rStyle w:val="af0"/>
            <w:noProof/>
          </w:rPr>
          <w:t>定位附件详细设计概述</w:t>
        </w:r>
        <w:r>
          <w:rPr>
            <w:noProof/>
          </w:rPr>
          <w:tab/>
        </w:r>
        <w:r>
          <w:rPr>
            <w:noProof/>
          </w:rPr>
          <w:fldChar w:fldCharType="begin"/>
        </w:r>
        <w:r>
          <w:rPr>
            <w:noProof/>
          </w:rPr>
          <w:instrText xml:space="preserve"> PAGEREF _Toc150337232 \h </w:instrText>
        </w:r>
        <w:r>
          <w:rPr>
            <w:noProof/>
          </w:rPr>
        </w:r>
      </w:ins>
      <w:r>
        <w:rPr>
          <w:noProof/>
        </w:rPr>
        <w:fldChar w:fldCharType="separate"/>
      </w:r>
      <w:ins w:id="101" w:author="chenxia" w:date="2023-11-08T11:59:00Z">
        <w:r>
          <w:rPr>
            <w:noProof/>
          </w:rPr>
          <w:t>24</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02" w:author="chenxia" w:date="2023-11-08T11:59:00Z"/>
          <w:rFonts w:eastAsiaTheme="minorEastAsia"/>
          <w:noProof/>
          <w:szCs w:val="22"/>
        </w:rPr>
      </w:pPr>
      <w:ins w:id="103" w:author="chenxia" w:date="2023-11-08T11:59:00Z">
        <w:r w:rsidRPr="00ED7BB0">
          <w:rPr>
            <w:rStyle w:val="af0"/>
            <w:noProof/>
          </w:rPr>
          <w:fldChar w:fldCharType="begin"/>
        </w:r>
        <w:r w:rsidRPr="00ED7BB0">
          <w:rPr>
            <w:rStyle w:val="af0"/>
            <w:noProof/>
          </w:rPr>
          <w:instrText xml:space="preserve"> </w:instrText>
        </w:r>
        <w:r>
          <w:rPr>
            <w:noProof/>
          </w:rPr>
          <w:instrText>HYPERLINK \l "_Toc150337233"</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3.5.2.</w:t>
        </w:r>
        <w:r>
          <w:rPr>
            <w:rFonts w:eastAsiaTheme="minorEastAsia"/>
            <w:noProof/>
            <w:szCs w:val="22"/>
          </w:rPr>
          <w:tab/>
        </w:r>
        <w:r w:rsidRPr="00ED7BB0">
          <w:rPr>
            <w:rStyle w:val="af0"/>
            <w:noProof/>
          </w:rPr>
          <w:t>外观设计说明</w:t>
        </w:r>
        <w:r>
          <w:rPr>
            <w:noProof/>
          </w:rPr>
          <w:tab/>
        </w:r>
        <w:r>
          <w:rPr>
            <w:noProof/>
          </w:rPr>
          <w:fldChar w:fldCharType="begin"/>
        </w:r>
        <w:r>
          <w:rPr>
            <w:noProof/>
          </w:rPr>
          <w:instrText xml:space="preserve"> PAGEREF _Toc150337233 \h </w:instrText>
        </w:r>
        <w:r>
          <w:rPr>
            <w:noProof/>
          </w:rPr>
        </w:r>
      </w:ins>
      <w:r>
        <w:rPr>
          <w:noProof/>
        </w:rPr>
        <w:fldChar w:fldCharType="separate"/>
      </w:r>
      <w:ins w:id="104" w:author="chenxia" w:date="2023-11-08T11:59:00Z">
        <w:r>
          <w:rPr>
            <w:noProof/>
          </w:rPr>
          <w:t>25</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05" w:author="chenxia" w:date="2023-11-08T11:59:00Z"/>
          <w:rFonts w:eastAsiaTheme="minorEastAsia"/>
          <w:noProof/>
          <w:szCs w:val="22"/>
        </w:rPr>
      </w:pPr>
      <w:ins w:id="106" w:author="chenxia" w:date="2023-11-08T11:59:00Z">
        <w:r w:rsidRPr="00ED7BB0">
          <w:rPr>
            <w:rStyle w:val="af0"/>
            <w:noProof/>
          </w:rPr>
          <w:fldChar w:fldCharType="begin"/>
        </w:r>
        <w:r w:rsidRPr="00ED7BB0">
          <w:rPr>
            <w:rStyle w:val="af0"/>
            <w:noProof/>
          </w:rPr>
          <w:instrText xml:space="preserve"> </w:instrText>
        </w:r>
        <w:r>
          <w:rPr>
            <w:noProof/>
          </w:rPr>
          <w:instrText>HYPERLINK \l "_Toc150337234"</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3.5.3.</w:t>
        </w:r>
        <w:r>
          <w:rPr>
            <w:rFonts w:eastAsiaTheme="minorEastAsia"/>
            <w:noProof/>
            <w:szCs w:val="22"/>
          </w:rPr>
          <w:tab/>
        </w:r>
        <w:r w:rsidRPr="00ED7BB0">
          <w:rPr>
            <w:rStyle w:val="af0"/>
            <w:noProof/>
          </w:rPr>
          <w:t>定位器详细设计说明</w:t>
        </w:r>
        <w:r>
          <w:rPr>
            <w:noProof/>
          </w:rPr>
          <w:tab/>
        </w:r>
        <w:r>
          <w:rPr>
            <w:noProof/>
          </w:rPr>
          <w:fldChar w:fldCharType="begin"/>
        </w:r>
        <w:r>
          <w:rPr>
            <w:noProof/>
          </w:rPr>
          <w:instrText xml:space="preserve"> PAGEREF _Toc150337234 \h </w:instrText>
        </w:r>
        <w:r>
          <w:rPr>
            <w:noProof/>
          </w:rPr>
        </w:r>
      </w:ins>
      <w:r>
        <w:rPr>
          <w:noProof/>
        </w:rPr>
        <w:fldChar w:fldCharType="separate"/>
      </w:r>
      <w:ins w:id="107" w:author="chenxia" w:date="2023-11-08T11:59:00Z">
        <w:r>
          <w:rPr>
            <w:noProof/>
          </w:rPr>
          <w:t>25</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08" w:author="chenxia" w:date="2023-11-08T11:59:00Z"/>
          <w:rFonts w:eastAsiaTheme="minorEastAsia"/>
          <w:noProof/>
          <w:szCs w:val="22"/>
        </w:rPr>
      </w:pPr>
      <w:ins w:id="109" w:author="chenxia" w:date="2023-11-08T11:59:00Z">
        <w:r w:rsidRPr="00ED7BB0">
          <w:rPr>
            <w:rStyle w:val="af0"/>
            <w:noProof/>
          </w:rPr>
          <w:fldChar w:fldCharType="begin"/>
        </w:r>
        <w:r w:rsidRPr="00ED7BB0">
          <w:rPr>
            <w:rStyle w:val="af0"/>
            <w:noProof/>
          </w:rPr>
          <w:instrText xml:space="preserve"> </w:instrText>
        </w:r>
        <w:r>
          <w:rPr>
            <w:noProof/>
          </w:rPr>
          <w:instrText>HYPERLINK \l "_Toc150337235"</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3.5.4.</w:t>
        </w:r>
        <w:r>
          <w:rPr>
            <w:rFonts w:eastAsiaTheme="minorEastAsia"/>
            <w:noProof/>
            <w:szCs w:val="22"/>
          </w:rPr>
          <w:tab/>
        </w:r>
        <w:r w:rsidRPr="00ED7BB0">
          <w:rPr>
            <w:rStyle w:val="af0"/>
            <w:noProof/>
          </w:rPr>
          <w:t>一级套筒细设计说明</w:t>
        </w:r>
        <w:r>
          <w:rPr>
            <w:noProof/>
          </w:rPr>
          <w:tab/>
        </w:r>
        <w:r>
          <w:rPr>
            <w:noProof/>
          </w:rPr>
          <w:fldChar w:fldCharType="begin"/>
        </w:r>
        <w:r>
          <w:rPr>
            <w:noProof/>
          </w:rPr>
          <w:instrText xml:space="preserve"> PAGEREF _Toc150337235 \h </w:instrText>
        </w:r>
        <w:r>
          <w:rPr>
            <w:noProof/>
          </w:rPr>
        </w:r>
      </w:ins>
      <w:r>
        <w:rPr>
          <w:noProof/>
        </w:rPr>
        <w:fldChar w:fldCharType="separate"/>
      </w:r>
      <w:ins w:id="110" w:author="chenxia" w:date="2023-11-08T11:59:00Z">
        <w:r>
          <w:rPr>
            <w:noProof/>
          </w:rPr>
          <w:t>27</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11" w:author="chenxia" w:date="2023-11-08T11:59:00Z"/>
          <w:rFonts w:eastAsiaTheme="minorEastAsia"/>
          <w:noProof/>
          <w:szCs w:val="22"/>
        </w:rPr>
      </w:pPr>
      <w:ins w:id="112" w:author="chenxia" w:date="2023-11-08T11:59:00Z">
        <w:r w:rsidRPr="00ED7BB0">
          <w:rPr>
            <w:rStyle w:val="af0"/>
            <w:noProof/>
          </w:rPr>
          <w:fldChar w:fldCharType="begin"/>
        </w:r>
        <w:r w:rsidRPr="00ED7BB0">
          <w:rPr>
            <w:rStyle w:val="af0"/>
            <w:noProof/>
          </w:rPr>
          <w:instrText xml:space="preserve"> </w:instrText>
        </w:r>
        <w:r>
          <w:rPr>
            <w:noProof/>
          </w:rPr>
          <w:instrText>HYPERLINK \l "_Toc150337236"</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3.5.5.</w:t>
        </w:r>
        <w:r>
          <w:rPr>
            <w:rFonts w:eastAsiaTheme="minorEastAsia"/>
            <w:noProof/>
            <w:szCs w:val="22"/>
          </w:rPr>
          <w:tab/>
        </w:r>
        <w:r w:rsidRPr="00ED7BB0">
          <w:rPr>
            <w:rStyle w:val="af0"/>
            <w:noProof/>
          </w:rPr>
          <w:t>二级套筒详细设计说明</w:t>
        </w:r>
        <w:r>
          <w:rPr>
            <w:noProof/>
          </w:rPr>
          <w:tab/>
        </w:r>
        <w:r>
          <w:rPr>
            <w:noProof/>
          </w:rPr>
          <w:fldChar w:fldCharType="begin"/>
        </w:r>
        <w:r>
          <w:rPr>
            <w:noProof/>
          </w:rPr>
          <w:instrText xml:space="preserve"> PAGEREF _Toc150337236 \h </w:instrText>
        </w:r>
        <w:r>
          <w:rPr>
            <w:noProof/>
          </w:rPr>
        </w:r>
      </w:ins>
      <w:r>
        <w:rPr>
          <w:noProof/>
        </w:rPr>
        <w:fldChar w:fldCharType="separate"/>
      </w:r>
      <w:ins w:id="113" w:author="chenxia" w:date="2023-11-08T11:59:00Z">
        <w:r>
          <w:rPr>
            <w:noProof/>
          </w:rPr>
          <w:t>28</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14" w:author="chenxia" w:date="2023-11-08T11:59:00Z"/>
          <w:rFonts w:eastAsiaTheme="minorEastAsia"/>
          <w:noProof/>
          <w:szCs w:val="22"/>
        </w:rPr>
      </w:pPr>
      <w:ins w:id="115" w:author="chenxia" w:date="2023-11-08T11:59:00Z">
        <w:r w:rsidRPr="00ED7BB0">
          <w:rPr>
            <w:rStyle w:val="af0"/>
            <w:noProof/>
          </w:rPr>
          <w:fldChar w:fldCharType="begin"/>
        </w:r>
        <w:r w:rsidRPr="00ED7BB0">
          <w:rPr>
            <w:rStyle w:val="af0"/>
            <w:noProof/>
          </w:rPr>
          <w:instrText xml:space="preserve"> </w:instrText>
        </w:r>
        <w:r>
          <w:rPr>
            <w:noProof/>
          </w:rPr>
          <w:instrText>HYPERLINK \l "_Toc150337237"</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3.5.6.</w:t>
        </w:r>
        <w:r>
          <w:rPr>
            <w:rFonts w:eastAsiaTheme="minorEastAsia"/>
            <w:noProof/>
            <w:szCs w:val="22"/>
          </w:rPr>
          <w:tab/>
        </w:r>
        <w:r w:rsidRPr="00ED7BB0">
          <w:rPr>
            <w:rStyle w:val="af0"/>
            <w:noProof/>
          </w:rPr>
          <w:t>患者示踪器详细设计说明</w:t>
        </w:r>
        <w:r>
          <w:rPr>
            <w:noProof/>
          </w:rPr>
          <w:tab/>
        </w:r>
        <w:r>
          <w:rPr>
            <w:noProof/>
          </w:rPr>
          <w:fldChar w:fldCharType="begin"/>
        </w:r>
        <w:r>
          <w:rPr>
            <w:noProof/>
          </w:rPr>
          <w:instrText xml:space="preserve"> PAGEREF _Toc150337237 \h </w:instrText>
        </w:r>
        <w:r>
          <w:rPr>
            <w:noProof/>
          </w:rPr>
        </w:r>
      </w:ins>
      <w:r>
        <w:rPr>
          <w:noProof/>
        </w:rPr>
        <w:fldChar w:fldCharType="separate"/>
      </w:r>
      <w:ins w:id="116" w:author="chenxia" w:date="2023-11-08T11:59:00Z">
        <w:r>
          <w:rPr>
            <w:noProof/>
          </w:rPr>
          <w:t>30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17" w:author="chenxia" w:date="2023-11-08T11:59:00Z"/>
          <w:rFonts w:eastAsiaTheme="minorEastAsia"/>
          <w:noProof/>
          <w:szCs w:val="22"/>
        </w:rPr>
      </w:pPr>
      <w:ins w:id="118" w:author="chenxia" w:date="2023-11-08T11:59:00Z">
        <w:r w:rsidRPr="00ED7BB0">
          <w:rPr>
            <w:rStyle w:val="af0"/>
            <w:noProof/>
          </w:rPr>
          <w:fldChar w:fldCharType="begin"/>
        </w:r>
        <w:r w:rsidRPr="00ED7BB0">
          <w:rPr>
            <w:rStyle w:val="af0"/>
            <w:noProof/>
          </w:rPr>
          <w:instrText xml:space="preserve"> </w:instrText>
        </w:r>
        <w:r>
          <w:rPr>
            <w:noProof/>
          </w:rPr>
          <w:instrText>HYPERLINK \l "_Toc150337238"</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3.5.7.</w:t>
        </w:r>
        <w:r>
          <w:rPr>
            <w:rFonts w:eastAsiaTheme="minorEastAsia"/>
            <w:noProof/>
            <w:szCs w:val="22"/>
          </w:rPr>
          <w:tab/>
        </w:r>
        <w:r w:rsidRPr="00ED7BB0">
          <w:rPr>
            <w:rStyle w:val="af0"/>
            <w:noProof/>
          </w:rPr>
          <w:t>棘突夹详细设计说明</w:t>
        </w:r>
        <w:r>
          <w:rPr>
            <w:noProof/>
          </w:rPr>
          <w:tab/>
        </w:r>
        <w:r>
          <w:rPr>
            <w:noProof/>
          </w:rPr>
          <w:fldChar w:fldCharType="begin"/>
        </w:r>
        <w:r>
          <w:rPr>
            <w:noProof/>
          </w:rPr>
          <w:instrText xml:space="preserve"> PAGEREF _Toc150337238 \h </w:instrText>
        </w:r>
        <w:r>
          <w:rPr>
            <w:noProof/>
          </w:rPr>
        </w:r>
      </w:ins>
      <w:r>
        <w:rPr>
          <w:noProof/>
        </w:rPr>
        <w:fldChar w:fldCharType="separate"/>
      </w:r>
      <w:ins w:id="119" w:author="chenxia" w:date="2023-11-08T11:59:00Z">
        <w:r>
          <w:rPr>
            <w:noProof/>
          </w:rPr>
          <w:t>31</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20" w:author="chenxia" w:date="2023-11-08T11:59:00Z"/>
          <w:rFonts w:eastAsiaTheme="minorEastAsia"/>
          <w:noProof/>
          <w:szCs w:val="22"/>
        </w:rPr>
      </w:pPr>
      <w:ins w:id="121" w:author="chenxia" w:date="2023-11-08T11:59:00Z">
        <w:r w:rsidRPr="00ED7BB0">
          <w:rPr>
            <w:rStyle w:val="af0"/>
            <w:noProof/>
          </w:rPr>
          <w:fldChar w:fldCharType="begin"/>
        </w:r>
        <w:r w:rsidRPr="00ED7BB0">
          <w:rPr>
            <w:rStyle w:val="af0"/>
            <w:noProof/>
          </w:rPr>
          <w:instrText xml:space="preserve"> </w:instrText>
        </w:r>
        <w:r>
          <w:rPr>
            <w:noProof/>
          </w:rPr>
          <w:instrText>HYPERLINK \l "_Toc150337239"</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3.5.8.</w:t>
        </w:r>
        <w:r>
          <w:rPr>
            <w:rFonts w:eastAsiaTheme="minorEastAsia"/>
            <w:noProof/>
            <w:szCs w:val="22"/>
          </w:rPr>
          <w:tab/>
        </w:r>
        <w:r w:rsidRPr="00ED7BB0">
          <w:rPr>
            <w:rStyle w:val="af0"/>
            <w:noProof/>
          </w:rPr>
          <w:t>固定杆和患者示踪器转接件详细设计说明</w:t>
        </w:r>
        <w:r>
          <w:rPr>
            <w:noProof/>
          </w:rPr>
          <w:tab/>
        </w:r>
        <w:r>
          <w:rPr>
            <w:noProof/>
          </w:rPr>
          <w:fldChar w:fldCharType="begin"/>
        </w:r>
        <w:r>
          <w:rPr>
            <w:noProof/>
          </w:rPr>
          <w:instrText xml:space="preserve"> PAGEREF _Toc150337239 \h </w:instrText>
        </w:r>
        <w:r>
          <w:rPr>
            <w:noProof/>
          </w:rPr>
        </w:r>
      </w:ins>
      <w:r>
        <w:rPr>
          <w:noProof/>
        </w:rPr>
        <w:fldChar w:fldCharType="separate"/>
      </w:r>
      <w:ins w:id="122" w:author="chenxia" w:date="2023-11-08T11:59:00Z">
        <w:r>
          <w:rPr>
            <w:noProof/>
          </w:rPr>
          <w:t>32</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23" w:author="chenxia" w:date="2023-11-08T11:59:00Z"/>
          <w:rFonts w:eastAsiaTheme="minorEastAsia"/>
          <w:noProof/>
          <w:szCs w:val="22"/>
        </w:rPr>
      </w:pPr>
      <w:ins w:id="124" w:author="chenxia" w:date="2023-11-08T11:59:00Z">
        <w:r w:rsidRPr="00ED7BB0">
          <w:rPr>
            <w:rStyle w:val="af0"/>
            <w:noProof/>
          </w:rPr>
          <w:fldChar w:fldCharType="begin"/>
        </w:r>
        <w:r w:rsidRPr="00ED7BB0">
          <w:rPr>
            <w:rStyle w:val="af0"/>
            <w:noProof/>
          </w:rPr>
          <w:instrText xml:space="preserve"> </w:instrText>
        </w:r>
        <w:r>
          <w:rPr>
            <w:noProof/>
          </w:rPr>
          <w:instrText>HYPERLINK \l "_Toc150337240"</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3.5.9.</w:t>
        </w:r>
        <w:r>
          <w:rPr>
            <w:rFonts w:eastAsiaTheme="minorEastAsia"/>
            <w:noProof/>
            <w:szCs w:val="22"/>
          </w:rPr>
          <w:tab/>
        </w:r>
        <w:r w:rsidRPr="00ED7BB0">
          <w:rPr>
            <w:rStyle w:val="af0"/>
            <w:noProof/>
          </w:rPr>
          <w:t>机械臂配准板详细设计说明</w:t>
        </w:r>
        <w:r>
          <w:rPr>
            <w:noProof/>
          </w:rPr>
          <w:tab/>
        </w:r>
        <w:r>
          <w:rPr>
            <w:noProof/>
          </w:rPr>
          <w:fldChar w:fldCharType="begin"/>
        </w:r>
        <w:r>
          <w:rPr>
            <w:noProof/>
          </w:rPr>
          <w:instrText xml:space="preserve"> PAGEREF _Toc150337240 \h </w:instrText>
        </w:r>
        <w:r>
          <w:rPr>
            <w:noProof/>
          </w:rPr>
        </w:r>
      </w:ins>
      <w:r>
        <w:rPr>
          <w:noProof/>
        </w:rPr>
        <w:fldChar w:fldCharType="separate"/>
      </w:r>
      <w:ins w:id="125" w:author="chenxia" w:date="2023-11-08T11:59:00Z">
        <w:r>
          <w:rPr>
            <w:noProof/>
          </w:rPr>
          <w:t>34</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26" w:author="chenxia" w:date="2023-11-08T11:59:00Z"/>
          <w:rFonts w:eastAsiaTheme="minorEastAsia"/>
          <w:noProof/>
          <w:szCs w:val="22"/>
        </w:rPr>
      </w:pPr>
      <w:ins w:id="127" w:author="chenxia" w:date="2023-11-08T11:59:00Z">
        <w:r w:rsidRPr="00ED7BB0">
          <w:rPr>
            <w:rStyle w:val="af0"/>
            <w:noProof/>
          </w:rPr>
          <w:fldChar w:fldCharType="begin"/>
        </w:r>
        <w:r w:rsidRPr="00ED7BB0">
          <w:rPr>
            <w:rStyle w:val="af0"/>
            <w:noProof/>
          </w:rPr>
          <w:instrText xml:space="preserve"> </w:instrText>
        </w:r>
        <w:r>
          <w:rPr>
            <w:noProof/>
          </w:rPr>
          <w:instrText>HYPERLINK \l "_Toc150337241"</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3.5.10.</w:t>
        </w:r>
        <w:r>
          <w:rPr>
            <w:rFonts w:eastAsiaTheme="minorEastAsia"/>
            <w:noProof/>
            <w:szCs w:val="22"/>
          </w:rPr>
          <w:tab/>
        </w:r>
        <w:r w:rsidRPr="00ED7BB0">
          <w:rPr>
            <w:rStyle w:val="af0"/>
            <w:noProof/>
          </w:rPr>
          <w:t>探针详细设计说明</w:t>
        </w:r>
        <w:r>
          <w:rPr>
            <w:noProof/>
          </w:rPr>
          <w:tab/>
        </w:r>
        <w:r>
          <w:rPr>
            <w:noProof/>
          </w:rPr>
          <w:fldChar w:fldCharType="begin"/>
        </w:r>
        <w:r>
          <w:rPr>
            <w:noProof/>
          </w:rPr>
          <w:instrText xml:space="preserve"> PAGEREF _Toc150337241 \h </w:instrText>
        </w:r>
        <w:r>
          <w:rPr>
            <w:noProof/>
          </w:rPr>
        </w:r>
      </w:ins>
      <w:r>
        <w:rPr>
          <w:noProof/>
        </w:rPr>
        <w:fldChar w:fldCharType="separate"/>
      </w:r>
      <w:ins w:id="128" w:author="chenxia" w:date="2023-11-08T11:59:00Z">
        <w:r>
          <w:rPr>
            <w:noProof/>
          </w:rPr>
          <w:t>36</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29" w:author="chenxia" w:date="2023-11-08T11:59:00Z"/>
          <w:rFonts w:eastAsiaTheme="minorEastAsia"/>
          <w:noProof/>
          <w:szCs w:val="22"/>
        </w:rPr>
      </w:pPr>
      <w:ins w:id="130" w:author="chenxia" w:date="2023-11-08T11:59:00Z">
        <w:r w:rsidRPr="00ED7BB0">
          <w:rPr>
            <w:rStyle w:val="af0"/>
            <w:noProof/>
          </w:rPr>
          <w:fldChar w:fldCharType="begin"/>
        </w:r>
        <w:r w:rsidRPr="00ED7BB0">
          <w:rPr>
            <w:rStyle w:val="af0"/>
            <w:noProof/>
          </w:rPr>
          <w:instrText xml:space="preserve"> </w:instrText>
        </w:r>
        <w:r>
          <w:rPr>
            <w:noProof/>
          </w:rPr>
          <w:instrText>HYPERLINK \l "_Toc150337242"</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3.5.11.</w:t>
        </w:r>
        <w:r>
          <w:rPr>
            <w:rFonts w:eastAsiaTheme="minorEastAsia"/>
            <w:noProof/>
            <w:szCs w:val="22"/>
          </w:rPr>
          <w:tab/>
        </w:r>
        <w:r w:rsidRPr="00ED7BB0">
          <w:rPr>
            <w:rStyle w:val="af0"/>
            <w:noProof/>
          </w:rPr>
          <w:t>标定器详细设计说明</w:t>
        </w:r>
        <w:r>
          <w:rPr>
            <w:noProof/>
          </w:rPr>
          <w:tab/>
        </w:r>
        <w:r>
          <w:rPr>
            <w:noProof/>
          </w:rPr>
          <w:fldChar w:fldCharType="begin"/>
        </w:r>
        <w:r>
          <w:rPr>
            <w:noProof/>
          </w:rPr>
          <w:instrText xml:space="preserve"> PAGEREF _Toc150337242 \h </w:instrText>
        </w:r>
        <w:r>
          <w:rPr>
            <w:noProof/>
          </w:rPr>
        </w:r>
      </w:ins>
      <w:r>
        <w:rPr>
          <w:noProof/>
        </w:rPr>
        <w:fldChar w:fldCharType="separate"/>
      </w:r>
      <w:ins w:id="131" w:author="chenxia" w:date="2023-11-08T11:59:00Z">
        <w:r>
          <w:rPr>
            <w:noProof/>
          </w:rPr>
          <w:t>38</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32" w:author="chenxia" w:date="2023-11-08T11:59:00Z"/>
          <w:rFonts w:eastAsiaTheme="minorEastAsia"/>
          <w:noProof/>
          <w:szCs w:val="22"/>
        </w:rPr>
      </w:pPr>
      <w:ins w:id="133" w:author="chenxia" w:date="2023-11-08T11:59:00Z">
        <w:r w:rsidRPr="00ED7BB0">
          <w:rPr>
            <w:rStyle w:val="af0"/>
            <w:noProof/>
          </w:rPr>
          <w:fldChar w:fldCharType="begin"/>
        </w:r>
        <w:r w:rsidRPr="00ED7BB0">
          <w:rPr>
            <w:rStyle w:val="af0"/>
            <w:noProof/>
          </w:rPr>
          <w:instrText xml:space="preserve"> </w:instrText>
        </w:r>
        <w:r>
          <w:rPr>
            <w:noProof/>
          </w:rPr>
          <w:instrText>HYPERLINK \l "_Toc150337243"</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3.5.12.</w:t>
        </w:r>
        <w:r>
          <w:rPr>
            <w:rFonts w:eastAsiaTheme="minorEastAsia"/>
            <w:noProof/>
            <w:szCs w:val="22"/>
          </w:rPr>
          <w:tab/>
        </w:r>
        <w:r w:rsidRPr="00ED7BB0">
          <w:rPr>
            <w:rStyle w:val="af0"/>
            <w:noProof/>
          </w:rPr>
          <w:t>骨钻示踪器详细设计说明</w:t>
        </w:r>
        <w:r>
          <w:rPr>
            <w:noProof/>
          </w:rPr>
          <w:tab/>
        </w:r>
        <w:r>
          <w:rPr>
            <w:noProof/>
          </w:rPr>
          <w:fldChar w:fldCharType="begin"/>
        </w:r>
        <w:r>
          <w:rPr>
            <w:noProof/>
          </w:rPr>
          <w:instrText xml:space="preserve"> PAGEREF _Toc150337243 \h </w:instrText>
        </w:r>
        <w:r>
          <w:rPr>
            <w:noProof/>
          </w:rPr>
        </w:r>
      </w:ins>
      <w:r>
        <w:rPr>
          <w:noProof/>
        </w:rPr>
        <w:fldChar w:fldCharType="separate"/>
      </w:r>
      <w:ins w:id="134" w:author="chenxia" w:date="2023-11-08T11:59:00Z">
        <w:r>
          <w:rPr>
            <w:noProof/>
          </w:rPr>
          <w:t>39</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35" w:author="chenxia" w:date="2023-11-08T11:59:00Z"/>
          <w:rFonts w:eastAsiaTheme="minorEastAsia"/>
          <w:noProof/>
          <w:szCs w:val="22"/>
        </w:rPr>
      </w:pPr>
      <w:ins w:id="136" w:author="chenxia" w:date="2023-11-08T11:59:00Z">
        <w:r w:rsidRPr="00ED7BB0">
          <w:rPr>
            <w:rStyle w:val="af0"/>
            <w:noProof/>
          </w:rPr>
          <w:fldChar w:fldCharType="begin"/>
        </w:r>
        <w:r w:rsidRPr="00ED7BB0">
          <w:rPr>
            <w:rStyle w:val="af0"/>
            <w:noProof/>
          </w:rPr>
          <w:instrText xml:space="preserve"> </w:instrText>
        </w:r>
        <w:r>
          <w:rPr>
            <w:noProof/>
          </w:rPr>
          <w:instrText>HYPERLINK \l "_Toc150337244"</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3.5.13.</w:t>
        </w:r>
        <w:r>
          <w:rPr>
            <w:rFonts w:eastAsiaTheme="minorEastAsia"/>
            <w:noProof/>
            <w:szCs w:val="22"/>
          </w:rPr>
          <w:tab/>
        </w:r>
        <w:r w:rsidRPr="00ED7BB0">
          <w:rPr>
            <w:rStyle w:val="af0"/>
            <w:noProof/>
          </w:rPr>
          <w:t>平板</w:t>
        </w:r>
        <w:r w:rsidRPr="00ED7BB0">
          <w:rPr>
            <w:rStyle w:val="af0"/>
            <w:noProof/>
          </w:rPr>
          <w:t>C</w:t>
        </w:r>
        <w:r w:rsidRPr="00ED7BB0">
          <w:rPr>
            <w:rStyle w:val="af0"/>
            <w:noProof/>
          </w:rPr>
          <w:t>臂机配准板详细设计说明</w:t>
        </w:r>
        <w:r>
          <w:rPr>
            <w:noProof/>
          </w:rPr>
          <w:tab/>
        </w:r>
        <w:r>
          <w:rPr>
            <w:noProof/>
          </w:rPr>
          <w:fldChar w:fldCharType="begin"/>
        </w:r>
        <w:r>
          <w:rPr>
            <w:noProof/>
          </w:rPr>
          <w:instrText xml:space="preserve"> PAGEREF _Toc150337244 \h </w:instrText>
        </w:r>
        <w:r>
          <w:rPr>
            <w:noProof/>
          </w:rPr>
        </w:r>
      </w:ins>
      <w:r>
        <w:rPr>
          <w:noProof/>
        </w:rPr>
        <w:fldChar w:fldCharType="separate"/>
      </w:r>
      <w:ins w:id="137" w:author="chenxia" w:date="2023-11-08T11:59:00Z">
        <w:r>
          <w:rPr>
            <w:noProof/>
          </w:rPr>
          <w:t>40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38" w:author="chenxia" w:date="2023-11-08T11:59:00Z"/>
          <w:rFonts w:eastAsiaTheme="minorEastAsia"/>
          <w:noProof/>
          <w:szCs w:val="22"/>
        </w:rPr>
      </w:pPr>
      <w:ins w:id="139" w:author="chenxia" w:date="2023-11-08T11:59:00Z">
        <w:r w:rsidRPr="00ED7BB0">
          <w:rPr>
            <w:rStyle w:val="af0"/>
            <w:noProof/>
          </w:rPr>
          <w:fldChar w:fldCharType="begin"/>
        </w:r>
        <w:r w:rsidRPr="00ED7BB0">
          <w:rPr>
            <w:rStyle w:val="af0"/>
            <w:noProof/>
          </w:rPr>
          <w:instrText xml:space="preserve"> </w:instrText>
        </w:r>
        <w:r>
          <w:rPr>
            <w:noProof/>
          </w:rPr>
          <w:instrText>HYPERLINK \l "_Toc150337245"</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3.5.14.</w:t>
        </w:r>
        <w:r>
          <w:rPr>
            <w:rFonts w:eastAsiaTheme="minorEastAsia"/>
            <w:noProof/>
            <w:szCs w:val="22"/>
          </w:rPr>
          <w:tab/>
        </w:r>
        <w:r w:rsidRPr="00ED7BB0">
          <w:rPr>
            <w:rStyle w:val="af0"/>
            <w:noProof/>
          </w:rPr>
          <w:t>影增</w:t>
        </w:r>
        <w:r w:rsidRPr="00ED7BB0">
          <w:rPr>
            <w:rStyle w:val="af0"/>
            <w:noProof/>
          </w:rPr>
          <w:t>C</w:t>
        </w:r>
        <w:r w:rsidRPr="00ED7BB0">
          <w:rPr>
            <w:rStyle w:val="af0"/>
            <w:noProof/>
          </w:rPr>
          <w:t>臂机配准板详细设计说明</w:t>
        </w:r>
        <w:r>
          <w:rPr>
            <w:noProof/>
          </w:rPr>
          <w:tab/>
        </w:r>
        <w:r>
          <w:rPr>
            <w:noProof/>
          </w:rPr>
          <w:fldChar w:fldCharType="begin"/>
        </w:r>
        <w:r>
          <w:rPr>
            <w:noProof/>
          </w:rPr>
          <w:instrText xml:space="preserve"> PAGEREF _Toc150337245 \h </w:instrText>
        </w:r>
        <w:r>
          <w:rPr>
            <w:noProof/>
          </w:rPr>
        </w:r>
      </w:ins>
      <w:r>
        <w:rPr>
          <w:noProof/>
        </w:rPr>
        <w:fldChar w:fldCharType="separate"/>
      </w:r>
      <w:ins w:id="140" w:author="chenxia" w:date="2023-11-08T11:59:00Z">
        <w:r>
          <w:rPr>
            <w:noProof/>
          </w:rPr>
          <w:t>42</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41" w:author="chenxia" w:date="2023-11-08T11:59:00Z"/>
          <w:rFonts w:eastAsiaTheme="minorEastAsia"/>
          <w:noProof/>
          <w:szCs w:val="22"/>
        </w:rPr>
      </w:pPr>
      <w:ins w:id="142" w:author="chenxia" w:date="2023-11-08T11:59:00Z">
        <w:r w:rsidRPr="00ED7BB0">
          <w:rPr>
            <w:rStyle w:val="af0"/>
            <w:noProof/>
          </w:rPr>
          <w:fldChar w:fldCharType="begin"/>
        </w:r>
        <w:r w:rsidRPr="00ED7BB0">
          <w:rPr>
            <w:rStyle w:val="af0"/>
            <w:noProof/>
          </w:rPr>
          <w:instrText xml:space="preserve"> </w:instrText>
        </w:r>
        <w:r>
          <w:rPr>
            <w:noProof/>
          </w:rPr>
          <w:instrText>HYPERLINK \l "_Toc150337246"</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3.5.15.</w:t>
        </w:r>
        <w:r>
          <w:rPr>
            <w:rFonts w:eastAsiaTheme="minorEastAsia"/>
            <w:noProof/>
            <w:szCs w:val="22"/>
          </w:rPr>
          <w:tab/>
        </w:r>
        <w:r w:rsidRPr="00ED7BB0">
          <w:rPr>
            <w:rStyle w:val="af0"/>
            <w:noProof/>
          </w:rPr>
          <w:t>C</w:t>
        </w:r>
        <w:r w:rsidRPr="00ED7BB0">
          <w:rPr>
            <w:rStyle w:val="af0"/>
            <w:noProof/>
          </w:rPr>
          <w:t>臂示踪器详细设计说明</w:t>
        </w:r>
        <w:r>
          <w:rPr>
            <w:noProof/>
          </w:rPr>
          <w:tab/>
        </w:r>
        <w:r>
          <w:rPr>
            <w:noProof/>
          </w:rPr>
          <w:fldChar w:fldCharType="begin"/>
        </w:r>
        <w:r>
          <w:rPr>
            <w:noProof/>
          </w:rPr>
          <w:instrText xml:space="preserve"> PAGEREF _Toc150337246 \h </w:instrText>
        </w:r>
        <w:r>
          <w:rPr>
            <w:noProof/>
          </w:rPr>
        </w:r>
      </w:ins>
      <w:r>
        <w:rPr>
          <w:noProof/>
        </w:rPr>
        <w:fldChar w:fldCharType="separate"/>
      </w:r>
      <w:ins w:id="143" w:author="chenxia" w:date="2023-11-08T11:59:00Z">
        <w:r>
          <w:rPr>
            <w:noProof/>
          </w:rPr>
          <w:t>43</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44" w:author="chenxia" w:date="2023-11-08T11:59:00Z"/>
          <w:rFonts w:eastAsiaTheme="minorEastAsia"/>
          <w:noProof/>
          <w:szCs w:val="22"/>
        </w:rPr>
      </w:pPr>
      <w:ins w:id="145" w:author="chenxia" w:date="2023-11-08T11:59:00Z">
        <w:r w:rsidRPr="00ED7BB0">
          <w:rPr>
            <w:rStyle w:val="af0"/>
            <w:noProof/>
          </w:rPr>
          <w:fldChar w:fldCharType="begin"/>
        </w:r>
        <w:r w:rsidRPr="00ED7BB0">
          <w:rPr>
            <w:rStyle w:val="af0"/>
            <w:noProof/>
          </w:rPr>
          <w:instrText xml:space="preserve"> </w:instrText>
        </w:r>
        <w:r>
          <w:rPr>
            <w:noProof/>
          </w:rPr>
          <w:instrText>HYPERLINK \l "_Toc150337247"</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3.5.16.</w:t>
        </w:r>
        <w:r>
          <w:rPr>
            <w:rFonts w:eastAsiaTheme="minorEastAsia"/>
            <w:noProof/>
            <w:szCs w:val="22"/>
          </w:rPr>
          <w:tab/>
        </w:r>
        <w:r w:rsidRPr="00ED7BB0">
          <w:rPr>
            <w:rStyle w:val="af0"/>
            <w:noProof/>
          </w:rPr>
          <w:t>尖刀柄详细设计说明</w:t>
        </w:r>
        <w:r>
          <w:rPr>
            <w:noProof/>
          </w:rPr>
          <w:tab/>
        </w:r>
        <w:r>
          <w:rPr>
            <w:noProof/>
          </w:rPr>
          <w:fldChar w:fldCharType="begin"/>
        </w:r>
        <w:r>
          <w:rPr>
            <w:noProof/>
          </w:rPr>
          <w:instrText xml:space="preserve"> PAGEREF _Toc150337247 \h </w:instrText>
        </w:r>
        <w:r>
          <w:rPr>
            <w:noProof/>
          </w:rPr>
        </w:r>
      </w:ins>
      <w:r>
        <w:rPr>
          <w:noProof/>
        </w:rPr>
        <w:fldChar w:fldCharType="separate"/>
      </w:r>
      <w:ins w:id="146" w:author="chenxia" w:date="2023-11-08T11:59:00Z">
        <w:r>
          <w:rPr>
            <w:noProof/>
          </w:rPr>
          <w:t>44</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47" w:author="chenxia" w:date="2023-11-08T11:59:00Z"/>
          <w:rFonts w:eastAsiaTheme="minorEastAsia"/>
          <w:noProof/>
          <w:szCs w:val="22"/>
        </w:rPr>
      </w:pPr>
      <w:ins w:id="148" w:author="chenxia" w:date="2023-11-08T11:59:00Z">
        <w:r w:rsidRPr="00ED7BB0">
          <w:rPr>
            <w:rStyle w:val="af0"/>
            <w:noProof/>
          </w:rPr>
          <w:lastRenderedPageBreak/>
          <w:fldChar w:fldCharType="begin"/>
        </w:r>
        <w:r w:rsidRPr="00ED7BB0">
          <w:rPr>
            <w:rStyle w:val="af0"/>
            <w:noProof/>
          </w:rPr>
          <w:instrText xml:space="preserve"> </w:instrText>
        </w:r>
        <w:r>
          <w:rPr>
            <w:noProof/>
          </w:rPr>
          <w:instrText>HYPERLINK \l "_Toc150337248"</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3.5.17.</w:t>
        </w:r>
        <w:r>
          <w:rPr>
            <w:rFonts w:eastAsiaTheme="minorEastAsia"/>
            <w:noProof/>
            <w:szCs w:val="22"/>
          </w:rPr>
          <w:tab/>
        </w:r>
        <w:r w:rsidRPr="00ED7BB0">
          <w:rPr>
            <w:rStyle w:val="af0"/>
            <w:noProof/>
          </w:rPr>
          <w:t>六角扳手详细设计说明</w:t>
        </w:r>
        <w:r>
          <w:rPr>
            <w:noProof/>
          </w:rPr>
          <w:tab/>
        </w:r>
        <w:r>
          <w:rPr>
            <w:noProof/>
          </w:rPr>
          <w:fldChar w:fldCharType="begin"/>
        </w:r>
        <w:r>
          <w:rPr>
            <w:noProof/>
          </w:rPr>
          <w:instrText xml:space="preserve"> PAGEREF _Toc150337248 \h </w:instrText>
        </w:r>
        <w:r>
          <w:rPr>
            <w:noProof/>
          </w:rPr>
        </w:r>
      </w:ins>
      <w:r>
        <w:rPr>
          <w:noProof/>
        </w:rPr>
        <w:fldChar w:fldCharType="separate"/>
      </w:r>
      <w:ins w:id="149" w:author="chenxia" w:date="2023-11-08T11:59:00Z">
        <w:r>
          <w:rPr>
            <w:noProof/>
          </w:rPr>
          <w:t>45</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50" w:author="chenxia" w:date="2023-11-08T11:59:00Z"/>
          <w:rFonts w:eastAsiaTheme="minorEastAsia"/>
          <w:noProof/>
          <w:szCs w:val="22"/>
        </w:rPr>
      </w:pPr>
      <w:ins w:id="151" w:author="chenxia" w:date="2023-11-08T11:59:00Z">
        <w:r w:rsidRPr="00ED7BB0">
          <w:rPr>
            <w:rStyle w:val="af0"/>
            <w:noProof/>
          </w:rPr>
          <w:fldChar w:fldCharType="begin"/>
        </w:r>
        <w:r w:rsidRPr="00ED7BB0">
          <w:rPr>
            <w:rStyle w:val="af0"/>
            <w:noProof/>
          </w:rPr>
          <w:instrText xml:space="preserve"> </w:instrText>
        </w:r>
        <w:r>
          <w:rPr>
            <w:noProof/>
          </w:rPr>
          <w:instrText>HYPERLINK \l "_Toc150337249"</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3.5.18.</w:t>
        </w:r>
        <w:r>
          <w:rPr>
            <w:rFonts w:eastAsiaTheme="minorEastAsia"/>
            <w:noProof/>
            <w:szCs w:val="22"/>
          </w:rPr>
          <w:tab/>
        </w:r>
        <w:r w:rsidRPr="00ED7BB0">
          <w:rPr>
            <w:rStyle w:val="af0"/>
            <w:noProof/>
          </w:rPr>
          <w:t>消毒盒详细设计说明</w:t>
        </w:r>
        <w:r>
          <w:rPr>
            <w:noProof/>
          </w:rPr>
          <w:tab/>
        </w:r>
        <w:r>
          <w:rPr>
            <w:noProof/>
          </w:rPr>
          <w:fldChar w:fldCharType="begin"/>
        </w:r>
        <w:r>
          <w:rPr>
            <w:noProof/>
          </w:rPr>
          <w:instrText xml:space="preserve"> PAGEREF _Toc150337249 \h </w:instrText>
        </w:r>
        <w:r>
          <w:rPr>
            <w:noProof/>
          </w:rPr>
        </w:r>
      </w:ins>
      <w:r>
        <w:rPr>
          <w:noProof/>
        </w:rPr>
        <w:fldChar w:fldCharType="separate"/>
      </w:r>
      <w:ins w:id="152" w:author="chenxia" w:date="2023-11-08T11:59:00Z">
        <w:r>
          <w:rPr>
            <w:noProof/>
          </w:rPr>
          <w:t>46</w:t>
        </w:r>
        <w:r>
          <w:rPr>
            <w:noProof/>
          </w:rPr>
          <w:fldChar w:fldCharType="end"/>
        </w:r>
        <w:r w:rsidRPr="00ED7BB0">
          <w:rPr>
            <w:rStyle w:val="af0"/>
            <w:noProof/>
          </w:rPr>
          <w:fldChar w:fldCharType="end"/>
        </w:r>
      </w:ins>
    </w:p>
    <w:p w:rsidR="00DD156B" w:rsidRDefault="00DD156B">
      <w:pPr>
        <w:pStyle w:val="21"/>
        <w:tabs>
          <w:tab w:val="left" w:pos="1050"/>
          <w:tab w:val="right" w:leader="dot" w:pos="8296"/>
        </w:tabs>
        <w:rPr>
          <w:ins w:id="153" w:author="chenxia" w:date="2023-11-08T11:59:00Z"/>
          <w:rFonts w:eastAsiaTheme="minorEastAsia"/>
          <w:noProof/>
          <w:szCs w:val="22"/>
        </w:rPr>
      </w:pPr>
      <w:ins w:id="154" w:author="chenxia" w:date="2023-11-08T11:59:00Z">
        <w:r w:rsidRPr="00ED7BB0">
          <w:rPr>
            <w:rStyle w:val="af0"/>
            <w:noProof/>
          </w:rPr>
          <w:fldChar w:fldCharType="begin"/>
        </w:r>
        <w:r w:rsidRPr="00ED7BB0">
          <w:rPr>
            <w:rStyle w:val="af0"/>
            <w:noProof/>
          </w:rPr>
          <w:instrText xml:space="preserve"> </w:instrText>
        </w:r>
        <w:r>
          <w:rPr>
            <w:noProof/>
          </w:rPr>
          <w:instrText>HYPERLINK \l "_Toc150337250"</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3.6.</w:t>
        </w:r>
        <w:r>
          <w:rPr>
            <w:rFonts w:eastAsiaTheme="minorEastAsia"/>
            <w:noProof/>
            <w:szCs w:val="22"/>
          </w:rPr>
          <w:tab/>
        </w:r>
        <w:r w:rsidRPr="00ED7BB0">
          <w:rPr>
            <w:rStyle w:val="af0"/>
            <w:noProof/>
          </w:rPr>
          <w:t>电磁兼容设计说明</w:t>
        </w:r>
        <w:r>
          <w:rPr>
            <w:noProof/>
          </w:rPr>
          <w:tab/>
        </w:r>
        <w:r>
          <w:rPr>
            <w:noProof/>
          </w:rPr>
          <w:fldChar w:fldCharType="begin"/>
        </w:r>
        <w:r>
          <w:rPr>
            <w:noProof/>
          </w:rPr>
          <w:instrText xml:space="preserve"> PAGEREF _Toc150337250 \h </w:instrText>
        </w:r>
        <w:r>
          <w:rPr>
            <w:noProof/>
          </w:rPr>
        </w:r>
      </w:ins>
      <w:r>
        <w:rPr>
          <w:noProof/>
        </w:rPr>
        <w:fldChar w:fldCharType="separate"/>
      </w:r>
      <w:ins w:id="155" w:author="chenxia" w:date="2023-11-08T11:59:00Z">
        <w:r>
          <w:rPr>
            <w:noProof/>
          </w:rPr>
          <w:t>49</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56" w:author="chenxia" w:date="2023-11-08T11:59:00Z"/>
          <w:rFonts w:eastAsiaTheme="minorEastAsia"/>
          <w:noProof/>
          <w:szCs w:val="22"/>
        </w:rPr>
      </w:pPr>
      <w:ins w:id="157" w:author="chenxia" w:date="2023-11-08T11:59:00Z">
        <w:r w:rsidRPr="00ED7BB0">
          <w:rPr>
            <w:rStyle w:val="af0"/>
            <w:noProof/>
          </w:rPr>
          <w:fldChar w:fldCharType="begin"/>
        </w:r>
        <w:r w:rsidRPr="00ED7BB0">
          <w:rPr>
            <w:rStyle w:val="af0"/>
            <w:noProof/>
          </w:rPr>
          <w:instrText xml:space="preserve"> </w:instrText>
        </w:r>
        <w:r>
          <w:rPr>
            <w:noProof/>
          </w:rPr>
          <w:instrText>HYPERLINK \l "_Toc150337251"</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3.6.1.</w:t>
        </w:r>
        <w:r>
          <w:rPr>
            <w:rFonts w:eastAsiaTheme="minorEastAsia"/>
            <w:noProof/>
            <w:szCs w:val="22"/>
          </w:rPr>
          <w:tab/>
        </w:r>
        <w:r w:rsidRPr="00ED7BB0">
          <w:rPr>
            <w:rStyle w:val="af0"/>
            <w:noProof/>
          </w:rPr>
          <w:t>电磁兼容标准</w:t>
        </w:r>
        <w:r>
          <w:rPr>
            <w:noProof/>
          </w:rPr>
          <w:tab/>
        </w:r>
        <w:r>
          <w:rPr>
            <w:noProof/>
          </w:rPr>
          <w:fldChar w:fldCharType="begin"/>
        </w:r>
        <w:r>
          <w:rPr>
            <w:noProof/>
          </w:rPr>
          <w:instrText xml:space="preserve"> PAGEREF _Toc150337251 \h </w:instrText>
        </w:r>
        <w:r>
          <w:rPr>
            <w:noProof/>
          </w:rPr>
        </w:r>
      </w:ins>
      <w:r>
        <w:rPr>
          <w:noProof/>
        </w:rPr>
        <w:fldChar w:fldCharType="separate"/>
      </w:r>
      <w:ins w:id="158" w:author="chenxia" w:date="2023-11-08T11:59:00Z">
        <w:r>
          <w:rPr>
            <w:noProof/>
          </w:rPr>
          <w:t>49</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59" w:author="chenxia" w:date="2023-11-08T11:59:00Z"/>
          <w:rFonts w:eastAsiaTheme="minorEastAsia"/>
          <w:noProof/>
          <w:szCs w:val="22"/>
        </w:rPr>
      </w:pPr>
      <w:ins w:id="160" w:author="chenxia" w:date="2023-11-08T11:59:00Z">
        <w:r w:rsidRPr="00ED7BB0">
          <w:rPr>
            <w:rStyle w:val="af0"/>
            <w:noProof/>
          </w:rPr>
          <w:fldChar w:fldCharType="begin"/>
        </w:r>
        <w:r w:rsidRPr="00ED7BB0">
          <w:rPr>
            <w:rStyle w:val="af0"/>
            <w:noProof/>
          </w:rPr>
          <w:instrText xml:space="preserve"> </w:instrText>
        </w:r>
        <w:r>
          <w:rPr>
            <w:noProof/>
          </w:rPr>
          <w:instrText>HYPERLINK \l "_Toc150337252"</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3.6.2.</w:t>
        </w:r>
        <w:r>
          <w:rPr>
            <w:rFonts w:eastAsiaTheme="minorEastAsia"/>
            <w:noProof/>
            <w:szCs w:val="22"/>
          </w:rPr>
          <w:tab/>
        </w:r>
        <w:r w:rsidRPr="00ED7BB0">
          <w:rPr>
            <w:rStyle w:val="af0"/>
            <w:noProof/>
          </w:rPr>
          <w:t>电磁兼容设计说明</w:t>
        </w:r>
        <w:r>
          <w:rPr>
            <w:noProof/>
          </w:rPr>
          <w:tab/>
        </w:r>
        <w:r>
          <w:rPr>
            <w:noProof/>
          </w:rPr>
          <w:fldChar w:fldCharType="begin"/>
        </w:r>
        <w:r>
          <w:rPr>
            <w:noProof/>
          </w:rPr>
          <w:instrText xml:space="preserve"> PAGEREF _Toc150337252 \h </w:instrText>
        </w:r>
        <w:r>
          <w:rPr>
            <w:noProof/>
          </w:rPr>
        </w:r>
      </w:ins>
      <w:r>
        <w:rPr>
          <w:noProof/>
        </w:rPr>
        <w:fldChar w:fldCharType="separate"/>
      </w:r>
      <w:ins w:id="161" w:author="chenxia" w:date="2023-11-08T11:59:00Z">
        <w:r>
          <w:rPr>
            <w:noProof/>
          </w:rPr>
          <w:t>49</w:t>
        </w:r>
        <w:r>
          <w:rPr>
            <w:noProof/>
          </w:rPr>
          <w:fldChar w:fldCharType="end"/>
        </w:r>
        <w:r w:rsidRPr="00ED7BB0">
          <w:rPr>
            <w:rStyle w:val="af0"/>
            <w:noProof/>
          </w:rPr>
          <w:fldChar w:fldCharType="end"/>
        </w:r>
      </w:ins>
    </w:p>
    <w:p w:rsidR="00DD156B" w:rsidRDefault="00DD156B">
      <w:pPr>
        <w:pStyle w:val="21"/>
        <w:tabs>
          <w:tab w:val="left" w:pos="1050"/>
          <w:tab w:val="right" w:leader="dot" w:pos="8296"/>
        </w:tabs>
        <w:rPr>
          <w:ins w:id="162" w:author="chenxia" w:date="2023-11-08T11:59:00Z"/>
          <w:rFonts w:eastAsiaTheme="minorEastAsia"/>
          <w:noProof/>
          <w:szCs w:val="22"/>
        </w:rPr>
      </w:pPr>
      <w:ins w:id="163" w:author="chenxia" w:date="2023-11-08T11:59:00Z">
        <w:r w:rsidRPr="00ED7BB0">
          <w:rPr>
            <w:rStyle w:val="af0"/>
            <w:noProof/>
          </w:rPr>
          <w:fldChar w:fldCharType="begin"/>
        </w:r>
        <w:r w:rsidRPr="00ED7BB0">
          <w:rPr>
            <w:rStyle w:val="af0"/>
            <w:noProof/>
          </w:rPr>
          <w:instrText xml:space="preserve"> </w:instrText>
        </w:r>
        <w:r>
          <w:rPr>
            <w:noProof/>
          </w:rPr>
          <w:instrText>HYPERLINK \l "_Toc150337253"</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3.7.</w:t>
        </w:r>
        <w:r>
          <w:rPr>
            <w:rFonts w:eastAsiaTheme="minorEastAsia"/>
            <w:noProof/>
            <w:szCs w:val="22"/>
          </w:rPr>
          <w:tab/>
        </w:r>
        <w:r w:rsidRPr="00ED7BB0">
          <w:rPr>
            <w:rStyle w:val="af0"/>
            <w:noProof/>
          </w:rPr>
          <w:t>接地及防静电设计说明</w:t>
        </w:r>
        <w:r>
          <w:rPr>
            <w:noProof/>
          </w:rPr>
          <w:tab/>
        </w:r>
        <w:r>
          <w:rPr>
            <w:noProof/>
          </w:rPr>
          <w:fldChar w:fldCharType="begin"/>
        </w:r>
        <w:r>
          <w:rPr>
            <w:noProof/>
          </w:rPr>
          <w:instrText xml:space="preserve"> PAGEREF _Toc150337253 \h </w:instrText>
        </w:r>
        <w:r>
          <w:rPr>
            <w:noProof/>
          </w:rPr>
        </w:r>
      </w:ins>
      <w:r>
        <w:rPr>
          <w:noProof/>
        </w:rPr>
        <w:fldChar w:fldCharType="separate"/>
      </w:r>
      <w:ins w:id="164" w:author="chenxia" w:date="2023-11-08T11:59:00Z">
        <w:r>
          <w:rPr>
            <w:noProof/>
          </w:rPr>
          <w:t>50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65" w:author="chenxia" w:date="2023-11-08T11:59:00Z"/>
          <w:rFonts w:eastAsiaTheme="minorEastAsia"/>
          <w:noProof/>
          <w:szCs w:val="22"/>
        </w:rPr>
      </w:pPr>
      <w:ins w:id="166" w:author="chenxia" w:date="2023-11-08T11:59:00Z">
        <w:r w:rsidRPr="00ED7BB0">
          <w:rPr>
            <w:rStyle w:val="af0"/>
            <w:noProof/>
          </w:rPr>
          <w:fldChar w:fldCharType="begin"/>
        </w:r>
        <w:r w:rsidRPr="00ED7BB0">
          <w:rPr>
            <w:rStyle w:val="af0"/>
            <w:noProof/>
          </w:rPr>
          <w:instrText xml:space="preserve"> </w:instrText>
        </w:r>
        <w:r>
          <w:rPr>
            <w:noProof/>
          </w:rPr>
          <w:instrText>HYPERLINK \l "_Toc150337254"</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3.7.1.</w:t>
        </w:r>
        <w:r>
          <w:rPr>
            <w:rFonts w:eastAsiaTheme="minorEastAsia"/>
            <w:noProof/>
            <w:szCs w:val="22"/>
          </w:rPr>
          <w:tab/>
        </w:r>
        <w:r w:rsidRPr="00ED7BB0">
          <w:rPr>
            <w:rStyle w:val="af0"/>
            <w:noProof/>
          </w:rPr>
          <w:t>接地电阻标准</w:t>
        </w:r>
        <w:r>
          <w:rPr>
            <w:noProof/>
          </w:rPr>
          <w:tab/>
        </w:r>
        <w:r>
          <w:rPr>
            <w:noProof/>
          </w:rPr>
          <w:fldChar w:fldCharType="begin"/>
        </w:r>
        <w:r>
          <w:rPr>
            <w:noProof/>
          </w:rPr>
          <w:instrText xml:space="preserve"> PAGEREF _Toc150337254 \h </w:instrText>
        </w:r>
        <w:r>
          <w:rPr>
            <w:noProof/>
          </w:rPr>
        </w:r>
      </w:ins>
      <w:r>
        <w:rPr>
          <w:noProof/>
        </w:rPr>
        <w:fldChar w:fldCharType="separate"/>
      </w:r>
      <w:ins w:id="167" w:author="chenxia" w:date="2023-11-08T11:59:00Z">
        <w:r>
          <w:rPr>
            <w:noProof/>
          </w:rPr>
          <w:t>50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68" w:author="chenxia" w:date="2023-11-08T11:59:00Z"/>
          <w:rFonts w:eastAsiaTheme="minorEastAsia"/>
          <w:noProof/>
          <w:szCs w:val="22"/>
        </w:rPr>
      </w:pPr>
      <w:ins w:id="169" w:author="chenxia" w:date="2023-11-08T11:59:00Z">
        <w:r w:rsidRPr="00ED7BB0">
          <w:rPr>
            <w:rStyle w:val="af0"/>
            <w:noProof/>
          </w:rPr>
          <w:fldChar w:fldCharType="begin"/>
        </w:r>
        <w:r w:rsidRPr="00ED7BB0">
          <w:rPr>
            <w:rStyle w:val="af0"/>
            <w:noProof/>
          </w:rPr>
          <w:instrText xml:space="preserve"> </w:instrText>
        </w:r>
        <w:r>
          <w:rPr>
            <w:noProof/>
          </w:rPr>
          <w:instrText>HYPERLINK \l "_Toc150337255"</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3.7.2.</w:t>
        </w:r>
        <w:r>
          <w:rPr>
            <w:rFonts w:eastAsiaTheme="minorEastAsia"/>
            <w:noProof/>
            <w:szCs w:val="22"/>
          </w:rPr>
          <w:tab/>
        </w:r>
        <w:r w:rsidRPr="00ED7BB0">
          <w:rPr>
            <w:rStyle w:val="af0"/>
            <w:noProof/>
          </w:rPr>
          <w:t>接地设计说明</w:t>
        </w:r>
        <w:r>
          <w:rPr>
            <w:noProof/>
          </w:rPr>
          <w:tab/>
        </w:r>
        <w:r>
          <w:rPr>
            <w:noProof/>
          </w:rPr>
          <w:fldChar w:fldCharType="begin"/>
        </w:r>
        <w:r>
          <w:rPr>
            <w:noProof/>
          </w:rPr>
          <w:instrText xml:space="preserve"> PAGEREF _Toc150337255 \h </w:instrText>
        </w:r>
        <w:r>
          <w:rPr>
            <w:noProof/>
          </w:rPr>
        </w:r>
      </w:ins>
      <w:r>
        <w:rPr>
          <w:noProof/>
        </w:rPr>
        <w:fldChar w:fldCharType="separate"/>
      </w:r>
      <w:ins w:id="170" w:author="chenxia" w:date="2023-11-08T11:59:00Z">
        <w:r>
          <w:rPr>
            <w:noProof/>
          </w:rPr>
          <w:t>50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71" w:author="chenxia" w:date="2023-11-08T11:59:00Z"/>
          <w:rFonts w:eastAsiaTheme="minorEastAsia"/>
          <w:noProof/>
          <w:szCs w:val="22"/>
        </w:rPr>
      </w:pPr>
      <w:ins w:id="172" w:author="chenxia" w:date="2023-11-08T11:59:00Z">
        <w:r w:rsidRPr="00ED7BB0">
          <w:rPr>
            <w:rStyle w:val="af0"/>
            <w:noProof/>
          </w:rPr>
          <w:fldChar w:fldCharType="begin"/>
        </w:r>
        <w:r w:rsidRPr="00ED7BB0">
          <w:rPr>
            <w:rStyle w:val="af0"/>
            <w:noProof/>
          </w:rPr>
          <w:instrText xml:space="preserve"> </w:instrText>
        </w:r>
        <w:r>
          <w:rPr>
            <w:noProof/>
          </w:rPr>
          <w:instrText>HYPERLINK \l "_Toc150337256"</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3.7.3.</w:t>
        </w:r>
        <w:r>
          <w:rPr>
            <w:rFonts w:eastAsiaTheme="minorEastAsia"/>
            <w:noProof/>
            <w:szCs w:val="22"/>
          </w:rPr>
          <w:tab/>
        </w:r>
        <w:r w:rsidRPr="00ED7BB0">
          <w:rPr>
            <w:rStyle w:val="af0"/>
            <w:noProof/>
          </w:rPr>
          <w:t>静电放电标准</w:t>
        </w:r>
        <w:r>
          <w:rPr>
            <w:noProof/>
          </w:rPr>
          <w:tab/>
        </w:r>
        <w:r>
          <w:rPr>
            <w:noProof/>
          </w:rPr>
          <w:fldChar w:fldCharType="begin"/>
        </w:r>
        <w:r>
          <w:rPr>
            <w:noProof/>
          </w:rPr>
          <w:instrText xml:space="preserve"> PAGEREF _Toc150337256 \h </w:instrText>
        </w:r>
        <w:r>
          <w:rPr>
            <w:noProof/>
          </w:rPr>
        </w:r>
      </w:ins>
      <w:r>
        <w:rPr>
          <w:noProof/>
        </w:rPr>
        <w:fldChar w:fldCharType="separate"/>
      </w:r>
      <w:ins w:id="173" w:author="chenxia" w:date="2023-11-08T11:59:00Z">
        <w:r>
          <w:rPr>
            <w:noProof/>
          </w:rPr>
          <w:t>50</w:t>
        </w:r>
        <w:r>
          <w:rPr>
            <w:noProof/>
          </w:rPr>
          <w:fldChar w:fldCharType="end"/>
        </w:r>
        <w:r w:rsidRPr="00ED7BB0">
          <w:rPr>
            <w:rStyle w:val="af0"/>
            <w:noProof/>
          </w:rPr>
          <w:fldChar w:fldCharType="end"/>
        </w:r>
      </w:ins>
    </w:p>
    <w:p w:rsidR="00DD156B" w:rsidRDefault="00DD156B">
      <w:pPr>
        <w:pStyle w:val="30"/>
        <w:tabs>
          <w:tab w:val="left" w:pos="1680"/>
          <w:tab w:val="right" w:leader="dot" w:pos="8296"/>
        </w:tabs>
        <w:rPr>
          <w:ins w:id="174" w:author="chenxia" w:date="2023-11-08T11:59:00Z"/>
          <w:rFonts w:eastAsiaTheme="minorEastAsia"/>
          <w:noProof/>
          <w:szCs w:val="22"/>
        </w:rPr>
      </w:pPr>
      <w:ins w:id="175" w:author="chenxia" w:date="2023-11-08T11:59:00Z">
        <w:r w:rsidRPr="00ED7BB0">
          <w:rPr>
            <w:rStyle w:val="af0"/>
            <w:noProof/>
          </w:rPr>
          <w:fldChar w:fldCharType="begin"/>
        </w:r>
        <w:r w:rsidRPr="00ED7BB0">
          <w:rPr>
            <w:rStyle w:val="af0"/>
            <w:noProof/>
          </w:rPr>
          <w:instrText xml:space="preserve"> </w:instrText>
        </w:r>
        <w:r>
          <w:rPr>
            <w:noProof/>
          </w:rPr>
          <w:instrText>HYPERLINK \l "_Toc150337257"</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3.7.4.</w:t>
        </w:r>
        <w:r>
          <w:rPr>
            <w:rFonts w:eastAsiaTheme="minorEastAsia"/>
            <w:noProof/>
            <w:szCs w:val="22"/>
          </w:rPr>
          <w:tab/>
        </w:r>
        <w:r w:rsidRPr="00ED7BB0">
          <w:rPr>
            <w:rStyle w:val="af0"/>
            <w:noProof/>
          </w:rPr>
          <w:t>静电设计说明</w:t>
        </w:r>
        <w:r>
          <w:rPr>
            <w:noProof/>
          </w:rPr>
          <w:tab/>
        </w:r>
        <w:r>
          <w:rPr>
            <w:noProof/>
          </w:rPr>
          <w:fldChar w:fldCharType="begin"/>
        </w:r>
        <w:r>
          <w:rPr>
            <w:noProof/>
          </w:rPr>
          <w:instrText xml:space="preserve"> PAGEREF _Toc150337257 \h </w:instrText>
        </w:r>
        <w:r>
          <w:rPr>
            <w:noProof/>
          </w:rPr>
        </w:r>
      </w:ins>
      <w:r>
        <w:rPr>
          <w:noProof/>
        </w:rPr>
        <w:fldChar w:fldCharType="separate"/>
      </w:r>
      <w:ins w:id="176" w:author="chenxia" w:date="2023-11-08T11:59:00Z">
        <w:r>
          <w:rPr>
            <w:noProof/>
          </w:rPr>
          <w:t>50</w:t>
        </w:r>
        <w:r>
          <w:rPr>
            <w:noProof/>
          </w:rPr>
          <w:fldChar w:fldCharType="end"/>
        </w:r>
        <w:r w:rsidRPr="00ED7BB0">
          <w:rPr>
            <w:rStyle w:val="af0"/>
            <w:noProof/>
          </w:rPr>
          <w:fldChar w:fldCharType="end"/>
        </w:r>
      </w:ins>
    </w:p>
    <w:p w:rsidR="00DD156B" w:rsidRDefault="00DD156B">
      <w:pPr>
        <w:pStyle w:val="10"/>
        <w:tabs>
          <w:tab w:val="left" w:pos="420"/>
          <w:tab w:val="right" w:leader="dot" w:pos="8296"/>
        </w:tabs>
        <w:rPr>
          <w:ins w:id="177" w:author="chenxia" w:date="2023-11-08T11:59:00Z"/>
          <w:rFonts w:eastAsiaTheme="minorEastAsia"/>
          <w:noProof/>
          <w:szCs w:val="22"/>
        </w:rPr>
      </w:pPr>
      <w:ins w:id="178" w:author="chenxia" w:date="2023-11-08T11:59:00Z">
        <w:r w:rsidRPr="00ED7BB0">
          <w:rPr>
            <w:rStyle w:val="af0"/>
            <w:noProof/>
          </w:rPr>
          <w:fldChar w:fldCharType="begin"/>
        </w:r>
        <w:r w:rsidRPr="00ED7BB0">
          <w:rPr>
            <w:rStyle w:val="af0"/>
            <w:noProof/>
          </w:rPr>
          <w:instrText xml:space="preserve"> </w:instrText>
        </w:r>
        <w:r>
          <w:rPr>
            <w:noProof/>
          </w:rPr>
          <w:instrText>HYPERLINK \l "_Toc150337258"</w:instrText>
        </w:r>
        <w:r w:rsidRPr="00ED7BB0">
          <w:rPr>
            <w:rStyle w:val="af0"/>
            <w:noProof/>
          </w:rPr>
          <w:instrText xml:space="preserve"> </w:instrText>
        </w:r>
        <w:r w:rsidRPr="00ED7BB0">
          <w:rPr>
            <w:rStyle w:val="af0"/>
            <w:noProof/>
          </w:rPr>
        </w:r>
        <w:r w:rsidRPr="00ED7BB0">
          <w:rPr>
            <w:rStyle w:val="af0"/>
            <w:noProof/>
          </w:rPr>
          <w:fldChar w:fldCharType="separate"/>
        </w:r>
        <w:r w:rsidRPr="00ED7BB0">
          <w:rPr>
            <w:rStyle w:val="af0"/>
            <w:noProof/>
          </w:rPr>
          <w:t>4.</w:t>
        </w:r>
        <w:r>
          <w:rPr>
            <w:rFonts w:eastAsiaTheme="minorEastAsia"/>
            <w:noProof/>
            <w:szCs w:val="22"/>
          </w:rPr>
          <w:tab/>
        </w:r>
        <w:r w:rsidRPr="00ED7BB0">
          <w:rPr>
            <w:rStyle w:val="af0"/>
            <w:noProof/>
          </w:rPr>
          <w:t>总结</w:t>
        </w:r>
        <w:r>
          <w:rPr>
            <w:noProof/>
          </w:rPr>
          <w:tab/>
        </w:r>
        <w:r>
          <w:rPr>
            <w:noProof/>
          </w:rPr>
          <w:fldChar w:fldCharType="begin"/>
        </w:r>
        <w:r>
          <w:rPr>
            <w:noProof/>
          </w:rPr>
          <w:instrText xml:space="preserve"> PAGEREF _Toc150337258 \h </w:instrText>
        </w:r>
        <w:r>
          <w:rPr>
            <w:noProof/>
          </w:rPr>
        </w:r>
      </w:ins>
      <w:r>
        <w:rPr>
          <w:noProof/>
        </w:rPr>
        <w:fldChar w:fldCharType="separate"/>
      </w:r>
      <w:ins w:id="179" w:author="chenxia" w:date="2023-11-08T11:59:00Z">
        <w:r>
          <w:rPr>
            <w:noProof/>
          </w:rPr>
          <w:t>50</w:t>
        </w:r>
        <w:r>
          <w:rPr>
            <w:noProof/>
          </w:rPr>
          <w:fldChar w:fldCharType="end"/>
        </w:r>
        <w:r w:rsidRPr="00ED7BB0">
          <w:rPr>
            <w:rStyle w:val="af0"/>
            <w:noProof/>
          </w:rPr>
          <w:fldChar w:fldCharType="end"/>
        </w:r>
      </w:ins>
    </w:p>
    <w:p w:rsidR="00A56EEE" w:rsidRPr="00CA6311" w:rsidDel="00DD156B" w:rsidRDefault="00494307">
      <w:pPr>
        <w:pStyle w:val="10"/>
        <w:tabs>
          <w:tab w:val="right" w:leader="dot" w:pos="8296"/>
        </w:tabs>
        <w:rPr>
          <w:del w:id="180" w:author="chenxia" w:date="2023-11-08T11:59:00Z"/>
          <w:rFonts w:eastAsiaTheme="minorEastAsia"/>
          <w:noProof/>
          <w:szCs w:val="22"/>
        </w:rPr>
      </w:pPr>
      <w:del w:id="181" w:author="chenxia" w:date="2023-11-08T11:59:00Z">
        <w:r w:rsidRPr="00DD156B" w:rsidDel="00DD156B">
          <w:rPr>
            <w:rFonts w:hint="eastAsia"/>
            <w:noProof/>
            <w:rPrChange w:id="182" w:author="chenxia" w:date="2023-11-08T11:59:00Z">
              <w:rPr>
                <w:rStyle w:val="af0"/>
                <w:rFonts w:hint="eastAsia"/>
              </w:rPr>
            </w:rPrChange>
          </w:rPr>
          <w:delText>第一章</w:delText>
        </w:r>
        <w:r w:rsidRPr="00DD156B" w:rsidDel="00DD156B">
          <w:rPr>
            <w:noProof/>
            <w:rPrChange w:id="183" w:author="chenxia" w:date="2023-11-08T11:59:00Z">
              <w:rPr>
                <w:rStyle w:val="af0"/>
              </w:rPr>
            </w:rPrChange>
          </w:rPr>
          <w:delText xml:space="preserve"> </w:delText>
        </w:r>
        <w:r w:rsidRPr="00DD156B" w:rsidDel="00DD156B">
          <w:rPr>
            <w:rFonts w:hint="eastAsia"/>
            <w:noProof/>
            <w:rPrChange w:id="184" w:author="chenxia" w:date="2023-11-08T11:59:00Z">
              <w:rPr>
                <w:rStyle w:val="af0"/>
                <w:rFonts w:hint="eastAsia"/>
              </w:rPr>
            </w:rPrChange>
          </w:rPr>
          <w:delText>结构设计概述</w:delText>
        </w:r>
        <w:r w:rsidRPr="00CA6311" w:rsidDel="00DD156B">
          <w:rPr>
            <w:noProof/>
          </w:rPr>
          <w:tab/>
          <w:delText>1</w:delText>
        </w:r>
      </w:del>
    </w:p>
    <w:p w:rsidR="00A56EEE" w:rsidRPr="00CA6311" w:rsidDel="00DD156B" w:rsidRDefault="00494307">
      <w:pPr>
        <w:pStyle w:val="21"/>
        <w:tabs>
          <w:tab w:val="left" w:pos="1050"/>
          <w:tab w:val="right" w:leader="dot" w:pos="8296"/>
        </w:tabs>
        <w:rPr>
          <w:del w:id="185" w:author="chenxia" w:date="2023-11-08T11:59:00Z"/>
          <w:rFonts w:eastAsiaTheme="minorEastAsia"/>
          <w:noProof/>
          <w:szCs w:val="22"/>
        </w:rPr>
      </w:pPr>
      <w:del w:id="186" w:author="chenxia" w:date="2023-11-08T11:59:00Z">
        <w:r w:rsidRPr="00DD156B" w:rsidDel="00DD156B">
          <w:rPr>
            <w:rFonts w:ascii="宋体" w:hAnsi="宋体" w:cs="宋体"/>
            <w:noProof/>
            <w:rPrChange w:id="187" w:author="chenxia" w:date="2023-11-08T11:59:00Z">
              <w:rPr>
                <w:rStyle w:val="af0"/>
                <w:rFonts w:ascii="宋体" w:hAnsi="宋体" w:cs="宋体"/>
              </w:rPr>
            </w:rPrChange>
          </w:rPr>
          <w:delText>1.1</w:delText>
        </w:r>
        <w:r w:rsidRPr="00CA6311" w:rsidDel="00DD156B">
          <w:rPr>
            <w:rFonts w:eastAsiaTheme="minorEastAsia"/>
            <w:noProof/>
            <w:szCs w:val="22"/>
          </w:rPr>
          <w:tab/>
        </w:r>
        <w:r w:rsidRPr="00DD156B" w:rsidDel="00DD156B">
          <w:rPr>
            <w:rFonts w:hint="eastAsia"/>
            <w:noProof/>
            <w:rPrChange w:id="188" w:author="chenxia" w:date="2023-11-08T11:59:00Z">
              <w:rPr>
                <w:rStyle w:val="af0"/>
                <w:rFonts w:hint="eastAsia"/>
              </w:rPr>
            </w:rPrChange>
          </w:rPr>
          <w:delText>产品概述</w:delText>
        </w:r>
        <w:r w:rsidRPr="00CA6311" w:rsidDel="00DD156B">
          <w:rPr>
            <w:noProof/>
          </w:rPr>
          <w:tab/>
          <w:delText>1</w:delText>
        </w:r>
      </w:del>
    </w:p>
    <w:p w:rsidR="00A56EEE" w:rsidRPr="00CA6311" w:rsidDel="00DD156B" w:rsidRDefault="00494307">
      <w:pPr>
        <w:pStyle w:val="21"/>
        <w:tabs>
          <w:tab w:val="left" w:pos="1050"/>
          <w:tab w:val="right" w:leader="dot" w:pos="8296"/>
        </w:tabs>
        <w:rPr>
          <w:del w:id="189" w:author="chenxia" w:date="2023-11-08T11:59:00Z"/>
          <w:rFonts w:eastAsiaTheme="minorEastAsia"/>
          <w:noProof/>
          <w:szCs w:val="22"/>
        </w:rPr>
      </w:pPr>
      <w:del w:id="190" w:author="chenxia" w:date="2023-11-08T11:59:00Z">
        <w:r w:rsidRPr="00DD156B" w:rsidDel="00DD156B">
          <w:rPr>
            <w:rFonts w:ascii="宋体" w:hAnsi="宋体" w:cs="宋体"/>
            <w:noProof/>
            <w:rPrChange w:id="191" w:author="chenxia" w:date="2023-11-08T11:59:00Z">
              <w:rPr>
                <w:rStyle w:val="af0"/>
                <w:rFonts w:ascii="宋体" w:hAnsi="宋体" w:cs="宋体"/>
              </w:rPr>
            </w:rPrChange>
          </w:rPr>
          <w:delText>1.2</w:delText>
        </w:r>
        <w:r w:rsidRPr="00CA6311" w:rsidDel="00DD156B">
          <w:rPr>
            <w:rFonts w:eastAsiaTheme="minorEastAsia"/>
            <w:noProof/>
            <w:szCs w:val="22"/>
          </w:rPr>
          <w:tab/>
        </w:r>
        <w:r w:rsidRPr="00DD156B" w:rsidDel="00DD156B">
          <w:rPr>
            <w:rFonts w:hint="eastAsia"/>
            <w:noProof/>
            <w:rPrChange w:id="192" w:author="chenxia" w:date="2023-11-08T11:59:00Z">
              <w:rPr>
                <w:rStyle w:val="af0"/>
                <w:rFonts w:hint="eastAsia"/>
              </w:rPr>
            </w:rPrChange>
          </w:rPr>
          <w:delText>产品设计需求</w:delText>
        </w:r>
        <w:r w:rsidRPr="00CA6311" w:rsidDel="00DD156B">
          <w:rPr>
            <w:noProof/>
          </w:rPr>
          <w:tab/>
          <w:delText>1</w:delText>
        </w:r>
      </w:del>
    </w:p>
    <w:p w:rsidR="00A56EEE" w:rsidRPr="00CA6311" w:rsidDel="00DD156B" w:rsidRDefault="00494307">
      <w:pPr>
        <w:pStyle w:val="10"/>
        <w:tabs>
          <w:tab w:val="right" w:leader="dot" w:pos="8296"/>
        </w:tabs>
        <w:rPr>
          <w:del w:id="193" w:author="chenxia" w:date="2023-11-08T11:59:00Z"/>
          <w:rFonts w:eastAsiaTheme="minorEastAsia"/>
          <w:noProof/>
          <w:szCs w:val="22"/>
        </w:rPr>
      </w:pPr>
      <w:del w:id="194" w:author="chenxia" w:date="2023-11-08T11:59:00Z">
        <w:r w:rsidRPr="00DD156B" w:rsidDel="00DD156B">
          <w:rPr>
            <w:rFonts w:hint="eastAsia"/>
            <w:noProof/>
            <w:rPrChange w:id="195" w:author="chenxia" w:date="2023-11-08T11:59:00Z">
              <w:rPr>
                <w:rStyle w:val="af0"/>
                <w:rFonts w:hint="eastAsia"/>
              </w:rPr>
            </w:rPrChange>
          </w:rPr>
          <w:delText>第二章</w:delText>
        </w:r>
        <w:r w:rsidRPr="00DD156B" w:rsidDel="00DD156B">
          <w:rPr>
            <w:noProof/>
            <w:rPrChange w:id="196" w:author="chenxia" w:date="2023-11-08T11:59:00Z">
              <w:rPr>
                <w:rStyle w:val="af0"/>
              </w:rPr>
            </w:rPrChange>
          </w:rPr>
          <w:delText xml:space="preserve"> </w:delText>
        </w:r>
        <w:r w:rsidRPr="00DD156B" w:rsidDel="00DD156B">
          <w:rPr>
            <w:rFonts w:hint="eastAsia"/>
            <w:noProof/>
            <w:rPrChange w:id="197" w:author="chenxia" w:date="2023-11-08T11:59:00Z">
              <w:rPr>
                <w:rStyle w:val="af0"/>
                <w:rFonts w:hint="eastAsia"/>
              </w:rPr>
            </w:rPrChange>
          </w:rPr>
          <w:delText>风险分析与评估</w:delText>
        </w:r>
        <w:r w:rsidRPr="00CA6311" w:rsidDel="00DD156B">
          <w:rPr>
            <w:noProof/>
          </w:rPr>
          <w:tab/>
          <w:delText>1</w:delText>
        </w:r>
      </w:del>
    </w:p>
    <w:p w:rsidR="00A56EEE" w:rsidRPr="00CA6311" w:rsidDel="00DD156B" w:rsidRDefault="00494307">
      <w:pPr>
        <w:pStyle w:val="10"/>
        <w:tabs>
          <w:tab w:val="right" w:leader="dot" w:pos="8296"/>
        </w:tabs>
        <w:rPr>
          <w:del w:id="198" w:author="chenxia" w:date="2023-11-08T11:59:00Z"/>
          <w:rFonts w:eastAsiaTheme="minorEastAsia"/>
          <w:noProof/>
          <w:szCs w:val="22"/>
        </w:rPr>
      </w:pPr>
      <w:del w:id="199" w:author="chenxia" w:date="2023-11-08T11:59:00Z">
        <w:r w:rsidRPr="00DD156B" w:rsidDel="00DD156B">
          <w:rPr>
            <w:rFonts w:hint="eastAsia"/>
            <w:noProof/>
            <w:rPrChange w:id="200" w:author="chenxia" w:date="2023-11-08T11:59:00Z">
              <w:rPr>
                <w:rStyle w:val="af0"/>
                <w:rFonts w:hint="eastAsia"/>
              </w:rPr>
            </w:rPrChange>
          </w:rPr>
          <w:delText>第三章</w:delText>
        </w:r>
        <w:r w:rsidRPr="00DD156B" w:rsidDel="00DD156B">
          <w:rPr>
            <w:noProof/>
            <w:rPrChange w:id="201" w:author="chenxia" w:date="2023-11-08T11:59:00Z">
              <w:rPr>
                <w:rStyle w:val="af0"/>
              </w:rPr>
            </w:rPrChange>
          </w:rPr>
          <w:delText xml:space="preserve"> </w:delText>
        </w:r>
        <w:r w:rsidRPr="00DD156B" w:rsidDel="00DD156B">
          <w:rPr>
            <w:rFonts w:hint="eastAsia"/>
            <w:noProof/>
            <w:rPrChange w:id="202" w:author="chenxia" w:date="2023-11-08T11:59:00Z">
              <w:rPr>
                <w:rStyle w:val="af0"/>
                <w:rFonts w:hint="eastAsia"/>
              </w:rPr>
            </w:rPrChange>
          </w:rPr>
          <w:delText>结构详细设计说明</w:delText>
        </w:r>
        <w:r w:rsidRPr="00CA6311" w:rsidDel="00DD156B">
          <w:rPr>
            <w:noProof/>
          </w:rPr>
          <w:tab/>
          <w:delText>1</w:delText>
        </w:r>
      </w:del>
    </w:p>
    <w:p w:rsidR="00A56EEE" w:rsidRPr="00CA6311" w:rsidDel="00DD156B" w:rsidRDefault="00494307">
      <w:pPr>
        <w:pStyle w:val="21"/>
        <w:tabs>
          <w:tab w:val="left" w:pos="1050"/>
          <w:tab w:val="right" w:leader="dot" w:pos="8296"/>
        </w:tabs>
        <w:rPr>
          <w:del w:id="203" w:author="chenxia" w:date="2023-11-08T11:59:00Z"/>
          <w:rFonts w:eastAsiaTheme="minorEastAsia"/>
          <w:noProof/>
          <w:szCs w:val="22"/>
        </w:rPr>
      </w:pPr>
      <w:del w:id="204" w:author="chenxia" w:date="2023-11-08T11:59:00Z">
        <w:r w:rsidRPr="00DD156B" w:rsidDel="00DD156B">
          <w:rPr>
            <w:rFonts w:ascii="宋体" w:hAnsi="宋体" w:cs="宋体"/>
            <w:noProof/>
            <w:rPrChange w:id="205" w:author="chenxia" w:date="2023-11-08T11:59:00Z">
              <w:rPr>
                <w:rStyle w:val="af0"/>
                <w:rFonts w:ascii="宋体" w:hAnsi="宋体" w:cs="宋体"/>
              </w:rPr>
            </w:rPrChange>
          </w:rPr>
          <w:delText>3.1</w:delText>
        </w:r>
        <w:r w:rsidRPr="00CA6311" w:rsidDel="00DD156B">
          <w:rPr>
            <w:rFonts w:eastAsiaTheme="minorEastAsia"/>
            <w:noProof/>
            <w:szCs w:val="22"/>
          </w:rPr>
          <w:tab/>
        </w:r>
        <w:r w:rsidRPr="00DD156B" w:rsidDel="00DD156B">
          <w:rPr>
            <w:rFonts w:hint="eastAsia"/>
            <w:noProof/>
            <w:rPrChange w:id="206" w:author="chenxia" w:date="2023-11-08T11:59:00Z">
              <w:rPr>
                <w:rStyle w:val="af0"/>
                <w:rFonts w:hint="eastAsia"/>
              </w:rPr>
            </w:rPrChange>
          </w:rPr>
          <w:delText>结构设计概述</w:delText>
        </w:r>
        <w:r w:rsidRPr="00CA6311" w:rsidDel="00DD156B">
          <w:rPr>
            <w:noProof/>
          </w:rPr>
          <w:tab/>
          <w:delText>1</w:delText>
        </w:r>
      </w:del>
    </w:p>
    <w:p w:rsidR="00A56EEE" w:rsidRPr="00CA6311" w:rsidDel="00DD156B" w:rsidRDefault="00494307">
      <w:pPr>
        <w:pStyle w:val="21"/>
        <w:tabs>
          <w:tab w:val="left" w:pos="1050"/>
          <w:tab w:val="right" w:leader="dot" w:pos="8296"/>
        </w:tabs>
        <w:rPr>
          <w:del w:id="207" w:author="chenxia" w:date="2023-11-08T11:59:00Z"/>
          <w:rFonts w:eastAsiaTheme="minorEastAsia"/>
          <w:noProof/>
          <w:szCs w:val="22"/>
        </w:rPr>
      </w:pPr>
      <w:del w:id="208" w:author="chenxia" w:date="2023-11-08T11:59:00Z">
        <w:r w:rsidRPr="00DD156B" w:rsidDel="00DD156B">
          <w:rPr>
            <w:rFonts w:ascii="宋体" w:hAnsi="宋体" w:cs="宋体"/>
            <w:noProof/>
            <w:rPrChange w:id="209" w:author="chenxia" w:date="2023-11-08T11:59:00Z">
              <w:rPr>
                <w:rStyle w:val="af0"/>
                <w:rFonts w:ascii="宋体" w:hAnsi="宋体" w:cs="宋体"/>
              </w:rPr>
            </w:rPrChange>
          </w:rPr>
          <w:delText>3.2</w:delText>
        </w:r>
        <w:r w:rsidRPr="00CA6311" w:rsidDel="00DD156B">
          <w:rPr>
            <w:rFonts w:eastAsiaTheme="minorEastAsia"/>
            <w:noProof/>
            <w:szCs w:val="22"/>
          </w:rPr>
          <w:tab/>
        </w:r>
        <w:r w:rsidRPr="00DD156B" w:rsidDel="00DD156B">
          <w:rPr>
            <w:rFonts w:hint="eastAsia"/>
            <w:noProof/>
            <w:rPrChange w:id="210" w:author="chenxia" w:date="2023-11-08T11:59:00Z">
              <w:rPr>
                <w:rStyle w:val="af0"/>
                <w:rFonts w:hint="eastAsia"/>
              </w:rPr>
            </w:rPrChange>
          </w:rPr>
          <w:delText>导航台车详细设计说明</w:delText>
        </w:r>
        <w:r w:rsidRPr="00CA6311" w:rsidDel="00DD156B">
          <w:rPr>
            <w:noProof/>
          </w:rPr>
          <w:tab/>
          <w:delText>2</w:delText>
        </w:r>
      </w:del>
    </w:p>
    <w:p w:rsidR="00A56EEE" w:rsidRPr="00CA6311" w:rsidDel="00DD156B" w:rsidRDefault="00494307">
      <w:pPr>
        <w:pStyle w:val="30"/>
        <w:tabs>
          <w:tab w:val="left" w:pos="1680"/>
          <w:tab w:val="right" w:leader="dot" w:pos="8296"/>
        </w:tabs>
        <w:rPr>
          <w:del w:id="211" w:author="chenxia" w:date="2023-11-08T11:59:00Z"/>
          <w:rFonts w:eastAsiaTheme="minorEastAsia"/>
          <w:noProof/>
          <w:szCs w:val="22"/>
        </w:rPr>
      </w:pPr>
      <w:del w:id="212" w:author="chenxia" w:date="2023-11-08T11:59:00Z">
        <w:r w:rsidRPr="00DD156B" w:rsidDel="00DD156B">
          <w:rPr>
            <w:noProof/>
            <w:rPrChange w:id="213" w:author="chenxia" w:date="2023-11-08T11:59:00Z">
              <w:rPr>
                <w:rStyle w:val="af0"/>
              </w:rPr>
            </w:rPrChange>
          </w:rPr>
          <w:delText>3.2.1.</w:delText>
        </w:r>
        <w:r w:rsidRPr="00CA6311" w:rsidDel="00DD156B">
          <w:rPr>
            <w:rFonts w:eastAsiaTheme="minorEastAsia"/>
            <w:noProof/>
            <w:szCs w:val="22"/>
          </w:rPr>
          <w:tab/>
        </w:r>
        <w:r w:rsidRPr="00DD156B" w:rsidDel="00DD156B">
          <w:rPr>
            <w:rFonts w:hint="eastAsia"/>
            <w:noProof/>
            <w:rPrChange w:id="214" w:author="chenxia" w:date="2023-11-08T11:59:00Z">
              <w:rPr>
                <w:rStyle w:val="af0"/>
                <w:rFonts w:hint="eastAsia"/>
              </w:rPr>
            </w:rPrChange>
          </w:rPr>
          <w:delText>导航台车详细设计概述</w:delText>
        </w:r>
        <w:r w:rsidRPr="00CA6311" w:rsidDel="00DD156B">
          <w:rPr>
            <w:noProof/>
          </w:rPr>
          <w:tab/>
          <w:delText>2</w:delText>
        </w:r>
      </w:del>
    </w:p>
    <w:p w:rsidR="00A56EEE" w:rsidRPr="00CA6311" w:rsidDel="00DD156B" w:rsidRDefault="00494307">
      <w:pPr>
        <w:pStyle w:val="30"/>
        <w:tabs>
          <w:tab w:val="left" w:pos="1680"/>
          <w:tab w:val="right" w:leader="dot" w:pos="8296"/>
        </w:tabs>
        <w:rPr>
          <w:del w:id="215" w:author="chenxia" w:date="2023-11-08T11:59:00Z"/>
          <w:rFonts w:eastAsiaTheme="minorEastAsia"/>
          <w:noProof/>
          <w:szCs w:val="22"/>
        </w:rPr>
      </w:pPr>
      <w:del w:id="216" w:author="chenxia" w:date="2023-11-08T11:59:00Z">
        <w:r w:rsidRPr="00DD156B" w:rsidDel="00DD156B">
          <w:rPr>
            <w:noProof/>
            <w:rPrChange w:id="217" w:author="chenxia" w:date="2023-11-08T11:59:00Z">
              <w:rPr>
                <w:rStyle w:val="af0"/>
              </w:rPr>
            </w:rPrChange>
          </w:rPr>
          <w:delText>3.2.2.</w:delText>
        </w:r>
        <w:r w:rsidRPr="00CA6311" w:rsidDel="00DD156B">
          <w:rPr>
            <w:rFonts w:eastAsiaTheme="minorEastAsia"/>
            <w:noProof/>
            <w:szCs w:val="22"/>
          </w:rPr>
          <w:tab/>
        </w:r>
        <w:r w:rsidRPr="00DD156B" w:rsidDel="00DD156B">
          <w:rPr>
            <w:rFonts w:hint="eastAsia"/>
            <w:noProof/>
            <w:rPrChange w:id="218" w:author="chenxia" w:date="2023-11-08T11:59:00Z">
              <w:rPr>
                <w:rStyle w:val="af0"/>
                <w:rFonts w:hint="eastAsia"/>
              </w:rPr>
            </w:rPrChange>
          </w:rPr>
          <w:delText>外观设计说明</w:delText>
        </w:r>
        <w:r w:rsidRPr="00CA6311" w:rsidDel="00DD156B">
          <w:rPr>
            <w:noProof/>
          </w:rPr>
          <w:tab/>
          <w:delText>4</w:delText>
        </w:r>
      </w:del>
    </w:p>
    <w:p w:rsidR="00A56EEE" w:rsidRPr="00CA6311" w:rsidDel="00DD156B" w:rsidRDefault="00494307">
      <w:pPr>
        <w:pStyle w:val="30"/>
        <w:tabs>
          <w:tab w:val="left" w:pos="1680"/>
          <w:tab w:val="right" w:leader="dot" w:pos="8296"/>
        </w:tabs>
        <w:rPr>
          <w:del w:id="219" w:author="chenxia" w:date="2023-11-08T11:59:00Z"/>
          <w:rFonts w:eastAsiaTheme="minorEastAsia"/>
          <w:noProof/>
          <w:szCs w:val="22"/>
        </w:rPr>
      </w:pPr>
      <w:del w:id="220" w:author="chenxia" w:date="2023-11-08T11:59:00Z">
        <w:r w:rsidRPr="00DD156B" w:rsidDel="00DD156B">
          <w:rPr>
            <w:noProof/>
            <w:rPrChange w:id="221" w:author="chenxia" w:date="2023-11-08T11:59:00Z">
              <w:rPr>
                <w:rStyle w:val="af0"/>
              </w:rPr>
            </w:rPrChange>
          </w:rPr>
          <w:delText>3.2.3.</w:delText>
        </w:r>
        <w:r w:rsidRPr="00CA6311" w:rsidDel="00DD156B">
          <w:rPr>
            <w:rFonts w:eastAsiaTheme="minorEastAsia"/>
            <w:noProof/>
            <w:szCs w:val="22"/>
          </w:rPr>
          <w:tab/>
        </w:r>
        <w:r w:rsidRPr="00DD156B" w:rsidDel="00DD156B">
          <w:rPr>
            <w:rFonts w:hint="eastAsia"/>
            <w:noProof/>
            <w:rPrChange w:id="222" w:author="chenxia" w:date="2023-11-08T11:59:00Z">
              <w:rPr>
                <w:rStyle w:val="af0"/>
                <w:rFonts w:hint="eastAsia"/>
              </w:rPr>
            </w:rPrChange>
          </w:rPr>
          <w:delText>双目相机安装结构设计说明</w:delText>
        </w:r>
        <w:r w:rsidRPr="00CA6311" w:rsidDel="00DD156B">
          <w:rPr>
            <w:noProof/>
          </w:rPr>
          <w:tab/>
          <w:delText>4</w:delText>
        </w:r>
      </w:del>
    </w:p>
    <w:p w:rsidR="00A56EEE" w:rsidRPr="00CA6311" w:rsidDel="00DD156B" w:rsidRDefault="00494307">
      <w:pPr>
        <w:pStyle w:val="30"/>
        <w:tabs>
          <w:tab w:val="left" w:pos="1680"/>
          <w:tab w:val="right" w:leader="dot" w:pos="8296"/>
        </w:tabs>
        <w:rPr>
          <w:del w:id="223" w:author="chenxia" w:date="2023-11-08T11:59:00Z"/>
          <w:rFonts w:eastAsiaTheme="minorEastAsia"/>
          <w:noProof/>
          <w:szCs w:val="22"/>
        </w:rPr>
      </w:pPr>
      <w:del w:id="224" w:author="chenxia" w:date="2023-11-08T11:59:00Z">
        <w:r w:rsidRPr="00DD156B" w:rsidDel="00DD156B">
          <w:rPr>
            <w:noProof/>
            <w:rPrChange w:id="225" w:author="chenxia" w:date="2023-11-08T11:59:00Z">
              <w:rPr>
                <w:rStyle w:val="af0"/>
              </w:rPr>
            </w:rPrChange>
          </w:rPr>
          <w:delText>3.2.4.</w:delText>
        </w:r>
        <w:r w:rsidRPr="00CA6311" w:rsidDel="00DD156B">
          <w:rPr>
            <w:rFonts w:eastAsiaTheme="minorEastAsia"/>
            <w:noProof/>
            <w:szCs w:val="22"/>
          </w:rPr>
          <w:tab/>
        </w:r>
        <w:r w:rsidRPr="00DD156B" w:rsidDel="00DD156B">
          <w:rPr>
            <w:rFonts w:hint="eastAsia"/>
            <w:noProof/>
            <w:rPrChange w:id="226" w:author="chenxia" w:date="2023-11-08T11:59:00Z">
              <w:rPr>
                <w:rStyle w:val="af0"/>
                <w:rFonts w:hint="eastAsia"/>
              </w:rPr>
            </w:rPrChange>
          </w:rPr>
          <w:delText>框架总成详细设计说明</w:delText>
        </w:r>
        <w:r w:rsidRPr="00CA6311" w:rsidDel="00DD156B">
          <w:rPr>
            <w:noProof/>
          </w:rPr>
          <w:tab/>
          <w:delText>5</w:delText>
        </w:r>
      </w:del>
    </w:p>
    <w:p w:rsidR="00A56EEE" w:rsidRPr="00CA6311" w:rsidDel="00DD156B" w:rsidRDefault="00494307">
      <w:pPr>
        <w:pStyle w:val="30"/>
        <w:tabs>
          <w:tab w:val="left" w:pos="1680"/>
          <w:tab w:val="right" w:leader="dot" w:pos="8296"/>
        </w:tabs>
        <w:rPr>
          <w:del w:id="227" w:author="chenxia" w:date="2023-11-08T11:59:00Z"/>
          <w:rFonts w:eastAsiaTheme="minorEastAsia"/>
          <w:noProof/>
          <w:szCs w:val="22"/>
        </w:rPr>
      </w:pPr>
      <w:del w:id="228" w:author="chenxia" w:date="2023-11-08T11:59:00Z">
        <w:r w:rsidRPr="00DD156B" w:rsidDel="00DD156B">
          <w:rPr>
            <w:noProof/>
            <w:rPrChange w:id="229" w:author="chenxia" w:date="2023-11-08T11:59:00Z">
              <w:rPr>
                <w:rStyle w:val="af0"/>
              </w:rPr>
            </w:rPrChange>
          </w:rPr>
          <w:delText>3.2.5.</w:delText>
        </w:r>
        <w:r w:rsidRPr="00CA6311" w:rsidDel="00DD156B">
          <w:rPr>
            <w:rFonts w:eastAsiaTheme="minorEastAsia"/>
            <w:noProof/>
            <w:szCs w:val="22"/>
          </w:rPr>
          <w:tab/>
        </w:r>
        <w:r w:rsidRPr="00DD156B" w:rsidDel="00DD156B">
          <w:rPr>
            <w:rFonts w:hint="eastAsia"/>
            <w:noProof/>
            <w:rPrChange w:id="230" w:author="chenxia" w:date="2023-11-08T11:59:00Z">
              <w:rPr>
                <w:rStyle w:val="af0"/>
                <w:rFonts w:hint="eastAsia"/>
              </w:rPr>
            </w:rPrChange>
          </w:rPr>
          <w:delText>接口面板总成详细设计说明</w:delText>
        </w:r>
        <w:r w:rsidRPr="00CA6311" w:rsidDel="00DD156B">
          <w:rPr>
            <w:noProof/>
          </w:rPr>
          <w:tab/>
          <w:delText>7</w:delText>
        </w:r>
      </w:del>
    </w:p>
    <w:p w:rsidR="00A56EEE" w:rsidRPr="00CA6311" w:rsidDel="00DD156B" w:rsidRDefault="00494307">
      <w:pPr>
        <w:pStyle w:val="30"/>
        <w:tabs>
          <w:tab w:val="left" w:pos="1680"/>
          <w:tab w:val="right" w:leader="dot" w:pos="8296"/>
        </w:tabs>
        <w:rPr>
          <w:del w:id="231" w:author="chenxia" w:date="2023-11-08T11:59:00Z"/>
          <w:rFonts w:eastAsiaTheme="minorEastAsia"/>
          <w:noProof/>
          <w:szCs w:val="22"/>
        </w:rPr>
      </w:pPr>
      <w:del w:id="232" w:author="chenxia" w:date="2023-11-08T11:59:00Z">
        <w:r w:rsidRPr="00DD156B" w:rsidDel="00DD156B">
          <w:rPr>
            <w:noProof/>
            <w:rPrChange w:id="233" w:author="chenxia" w:date="2023-11-08T11:59:00Z">
              <w:rPr>
                <w:rStyle w:val="af0"/>
              </w:rPr>
            </w:rPrChange>
          </w:rPr>
          <w:delText>3.2.6.</w:delText>
        </w:r>
        <w:r w:rsidRPr="00CA6311" w:rsidDel="00DD156B">
          <w:rPr>
            <w:rFonts w:eastAsiaTheme="minorEastAsia"/>
            <w:noProof/>
            <w:szCs w:val="22"/>
          </w:rPr>
          <w:tab/>
        </w:r>
        <w:r w:rsidRPr="00DD156B" w:rsidDel="00DD156B">
          <w:rPr>
            <w:rFonts w:hint="eastAsia"/>
            <w:noProof/>
            <w:rPrChange w:id="234" w:author="chenxia" w:date="2023-11-08T11:59:00Z">
              <w:rPr>
                <w:rStyle w:val="af0"/>
                <w:rFonts w:hint="eastAsia"/>
              </w:rPr>
            </w:rPrChange>
          </w:rPr>
          <w:delText>显示器安装结构说明</w:delText>
        </w:r>
        <w:r w:rsidRPr="00CA6311" w:rsidDel="00DD156B">
          <w:rPr>
            <w:noProof/>
          </w:rPr>
          <w:tab/>
          <w:delText>8</w:delText>
        </w:r>
      </w:del>
    </w:p>
    <w:p w:rsidR="00A56EEE" w:rsidRPr="00CA6311" w:rsidDel="00DD156B" w:rsidRDefault="00494307">
      <w:pPr>
        <w:pStyle w:val="30"/>
        <w:tabs>
          <w:tab w:val="left" w:pos="1680"/>
          <w:tab w:val="right" w:leader="dot" w:pos="8296"/>
        </w:tabs>
        <w:rPr>
          <w:del w:id="235" w:author="chenxia" w:date="2023-11-08T11:59:00Z"/>
          <w:rFonts w:eastAsiaTheme="minorEastAsia"/>
          <w:noProof/>
          <w:szCs w:val="22"/>
        </w:rPr>
      </w:pPr>
      <w:del w:id="236" w:author="chenxia" w:date="2023-11-08T11:59:00Z">
        <w:r w:rsidRPr="00DD156B" w:rsidDel="00DD156B">
          <w:rPr>
            <w:noProof/>
            <w:rPrChange w:id="237" w:author="chenxia" w:date="2023-11-08T11:59:00Z">
              <w:rPr>
                <w:rStyle w:val="af0"/>
              </w:rPr>
            </w:rPrChange>
          </w:rPr>
          <w:delText>3.2.7.</w:delText>
        </w:r>
        <w:r w:rsidRPr="00CA6311" w:rsidDel="00DD156B">
          <w:rPr>
            <w:rFonts w:eastAsiaTheme="minorEastAsia"/>
            <w:noProof/>
            <w:szCs w:val="22"/>
          </w:rPr>
          <w:tab/>
        </w:r>
        <w:r w:rsidRPr="00DD156B" w:rsidDel="00DD156B">
          <w:rPr>
            <w:rFonts w:hint="eastAsia"/>
            <w:noProof/>
            <w:rPrChange w:id="238" w:author="chenxia" w:date="2023-11-08T11:59:00Z">
              <w:rPr>
                <w:rStyle w:val="af0"/>
                <w:rFonts w:hint="eastAsia"/>
              </w:rPr>
            </w:rPrChange>
          </w:rPr>
          <w:delText>通风散热设计</w:delText>
        </w:r>
        <w:r w:rsidRPr="00CA6311" w:rsidDel="00DD156B">
          <w:rPr>
            <w:noProof/>
          </w:rPr>
          <w:tab/>
          <w:delText>8</w:delText>
        </w:r>
      </w:del>
    </w:p>
    <w:p w:rsidR="00A56EEE" w:rsidRPr="00CA6311" w:rsidDel="00DD156B" w:rsidRDefault="00494307">
      <w:pPr>
        <w:pStyle w:val="30"/>
        <w:tabs>
          <w:tab w:val="left" w:pos="1680"/>
          <w:tab w:val="right" w:leader="dot" w:pos="8296"/>
        </w:tabs>
        <w:rPr>
          <w:del w:id="239" w:author="chenxia" w:date="2023-11-08T11:59:00Z"/>
          <w:rFonts w:eastAsiaTheme="minorEastAsia"/>
          <w:noProof/>
          <w:szCs w:val="22"/>
        </w:rPr>
      </w:pPr>
      <w:del w:id="240" w:author="chenxia" w:date="2023-11-08T11:59:00Z">
        <w:r w:rsidRPr="00DD156B" w:rsidDel="00DD156B">
          <w:rPr>
            <w:noProof/>
            <w:rPrChange w:id="241" w:author="chenxia" w:date="2023-11-08T11:59:00Z">
              <w:rPr>
                <w:rStyle w:val="af0"/>
              </w:rPr>
            </w:rPrChange>
          </w:rPr>
          <w:delText>3.2.8.</w:delText>
        </w:r>
        <w:r w:rsidRPr="00CA6311" w:rsidDel="00DD156B">
          <w:rPr>
            <w:rFonts w:eastAsiaTheme="minorEastAsia"/>
            <w:noProof/>
            <w:szCs w:val="22"/>
          </w:rPr>
          <w:tab/>
        </w:r>
        <w:r w:rsidRPr="00DD156B" w:rsidDel="00DD156B">
          <w:rPr>
            <w:rFonts w:hint="eastAsia"/>
            <w:noProof/>
            <w:rPrChange w:id="242" w:author="chenxia" w:date="2023-11-08T11:59:00Z">
              <w:rPr>
                <w:rStyle w:val="af0"/>
                <w:rFonts w:hint="eastAsia"/>
              </w:rPr>
            </w:rPrChange>
          </w:rPr>
          <w:delText>检修维护设计说明</w:delText>
        </w:r>
        <w:r w:rsidRPr="00CA6311" w:rsidDel="00DD156B">
          <w:rPr>
            <w:noProof/>
          </w:rPr>
          <w:tab/>
          <w:delText>9</w:delText>
        </w:r>
      </w:del>
    </w:p>
    <w:p w:rsidR="00A56EEE" w:rsidRPr="00CA6311" w:rsidDel="00DD156B" w:rsidRDefault="00494307">
      <w:pPr>
        <w:pStyle w:val="21"/>
        <w:tabs>
          <w:tab w:val="left" w:pos="1050"/>
          <w:tab w:val="right" w:leader="dot" w:pos="8296"/>
        </w:tabs>
        <w:rPr>
          <w:del w:id="243" w:author="chenxia" w:date="2023-11-08T11:59:00Z"/>
          <w:rFonts w:eastAsiaTheme="minorEastAsia"/>
          <w:noProof/>
          <w:szCs w:val="22"/>
        </w:rPr>
      </w:pPr>
      <w:del w:id="244" w:author="chenxia" w:date="2023-11-08T11:59:00Z">
        <w:r w:rsidRPr="00DD156B" w:rsidDel="00DD156B">
          <w:rPr>
            <w:rFonts w:ascii="宋体" w:hAnsi="宋体" w:cs="宋体"/>
            <w:noProof/>
            <w:rPrChange w:id="245" w:author="chenxia" w:date="2023-11-08T11:59:00Z">
              <w:rPr>
                <w:rStyle w:val="af0"/>
                <w:rFonts w:ascii="宋体" w:hAnsi="宋体" w:cs="宋体"/>
              </w:rPr>
            </w:rPrChange>
          </w:rPr>
          <w:delText>3.3</w:delText>
        </w:r>
        <w:r w:rsidRPr="00CA6311" w:rsidDel="00DD156B">
          <w:rPr>
            <w:rFonts w:eastAsiaTheme="minorEastAsia"/>
            <w:noProof/>
            <w:szCs w:val="22"/>
          </w:rPr>
          <w:tab/>
        </w:r>
        <w:r w:rsidRPr="00DD156B" w:rsidDel="00DD156B">
          <w:rPr>
            <w:rFonts w:hint="eastAsia"/>
            <w:noProof/>
            <w:rPrChange w:id="246" w:author="chenxia" w:date="2023-11-08T11:59:00Z">
              <w:rPr>
                <w:rStyle w:val="af0"/>
                <w:rFonts w:hint="eastAsia"/>
              </w:rPr>
            </w:rPrChange>
          </w:rPr>
          <w:delText>执行台车设计说明</w:delText>
        </w:r>
        <w:r w:rsidRPr="00CA6311" w:rsidDel="00DD156B">
          <w:rPr>
            <w:noProof/>
          </w:rPr>
          <w:tab/>
          <w:delText>10</w:delText>
        </w:r>
      </w:del>
    </w:p>
    <w:p w:rsidR="00A56EEE" w:rsidRPr="00CA6311" w:rsidDel="00DD156B" w:rsidRDefault="00494307">
      <w:pPr>
        <w:pStyle w:val="30"/>
        <w:tabs>
          <w:tab w:val="left" w:pos="1680"/>
          <w:tab w:val="right" w:leader="dot" w:pos="8296"/>
        </w:tabs>
        <w:rPr>
          <w:del w:id="247" w:author="chenxia" w:date="2023-11-08T11:59:00Z"/>
          <w:rFonts w:eastAsiaTheme="minorEastAsia"/>
          <w:noProof/>
          <w:szCs w:val="22"/>
        </w:rPr>
      </w:pPr>
      <w:del w:id="248" w:author="chenxia" w:date="2023-11-08T11:59:00Z">
        <w:r w:rsidRPr="00DD156B" w:rsidDel="00DD156B">
          <w:rPr>
            <w:noProof/>
            <w:rPrChange w:id="249" w:author="chenxia" w:date="2023-11-08T11:59:00Z">
              <w:rPr>
                <w:rStyle w:val="af0"/>
              </w:rPr>
            </w:rPrChange>
          </w:rPr>
          <w:delText>3.3.1.</w:delText>
        </w:r>
        <w:r w:rsidRPr="00CA6311" w:rsidDel="00DD156B">
          <w:rPr>
            <w:rFonts w:eastAsiaTheme="minorEastAsia"/>
            <w:noProof/>
            <w:szCs w:val="22"/>
          </w:rPr>
          <w:tab/>
        </w:r>
        <w:r w:rsidRPr="00DD156B" w:rsidDel="00DD156B">
          <w:rPr>
            <w:rFonts w:hint="eastAsia"/>
            <w:noProof/>
            <w:rPrChange w:id="250" w:author="chenxia" w:date="2023-11-08T11:59:00Z">
              <w:rPr>
                <w:rStyle w:val="af0"/>
                <w:rFonts w:hint="eastAsia"/>
              </w:rPr>
            </w:rPrChange>
          </w:rPr>
          <w:delText>详细设计概述</w:delText>
        </w:r>
        <w:r w:rsidRPr="00CA6311" w:rsidDel="00DD156B">
          <w:rPr>
            <w:noProof/>
          </w:rPr>
          <w:tab/>
          <w:delText>10</w:delText>
        </w:r>
      </w:del>
    </w:p>
    <w:p w:rsidR="00A56EEE" w:rsidRPr="00CA6311" w:rsidDel="00DD156B" w:rsidRDefault="00494307">
      <w:pPr>
        <w:pStyle w:val="30"/>
        <w:tabs>
          <w:tab w:val="left" w:pos="1680"/>
          <w:tab w:val="right" w:leader="dot" w:pos="8296"/>
        </w:tabs>
        <w:rPr>
          <w:del w:id="251" w:author="chenxia" w:date="2023-11-08T11:59:00Z"/>
          <w:rFonts w:eastAsiaTheme="minorEastAsia"/>
          <w:noProof/>
          <w:szCs w:val="22"/>
        </w:rPr>
      </w:pPr>
      <w:del w:id="252" w:author="chenxia" w:date="2023-11-08T11:59:00Z">
        <w:r w:rsidRPr="00DD156B" w:rsidDel="00DD156B">
          <w:rPr>
            <w:noProof/>
            <w:rPrChange w:id="253" w:author="chenxia" w:date="2023-11-08T11:59:00Z">
              <w:rPr>
                <w:rStyle w:val="af0"/>
              </w:rPr>
            </w:rPrChange>
          </w:rPr>
          <w:delText>3.3.2.</w:delText>
        </w:r>
        <w:r w:rsidRPr="00CA6311" w:rsidDel="00DD156B">
          <w:rPr>
            <w:rFonts w:eastAsiaTheme="minorEastAsia"/>
            <w:noProof/>
            <w:szCs w:val="22"/>
          </w:rPr>
          <w:tab/>
        </w:r>
        <w:r w:rsidRPr="00DD156B" w:rsidDel="00DD156B">
          <w:rPr>
            <w:rFonts w:hint="eastAsia"/>
            <w:noProof/>
            <w:rPrChange w:id="254" w:author="chenxia" w:date="2023-11-08T11:59:00Z">
              <w:rPr>
                <w:rStyle w:val="af0"/>
                <w:rFonts w:hint="eastAsia"/>
              </w:rPr>
            </w:rPrChange>
          </w:rPr>
          <w:delText>外观设计说明</w:delText>
        </w:r>
        <w:r w:rsidRPr="00CA6311" w:rsidDel="00DD156B">
          <w:rPr>
            <w:noProof/>
          </w:rPr>
          <w:tab/>
          <w:delText>11</w:delText>
        </w:r>
      </w:del>
    </w:p>
    <w:p w:rsidR="00A56EEE" w:rsidRPr="00CA6311" w:rsidDel="00DD156B" w:rsidRDefault="00494307">
      <w:pPr>
        <w:pStyle w:val="30"/>
        <w:tabs>
          <w:tab w:val="left" w:pos="1680"/>
          <w:tab w:val="right" w:leader="dot" w:pos="8296"/>
        </w:tabs>
        <w:rPr>
          <w:del w:id="255" w:author="chenxia" w:date="2023-11-08T11:59:00Z"/>
          <w:rFonts w:eastAsiaTheme="minorEastAsia"/>
          <w:noProof/>
          <w:szCs w:val="22"/>
        </w:rPr>
      </w:pPr>
      <w:del w:id="256" w:author="chenxia" w:date="2023-11-08T11:59:00Z">
        <w:r w:rsidRPr="00DD156B" w:rsidDel="00DD156B">
          <w:rPr>
            <w:noProof/>
            <w:rPrChange w:id="257" w:author="chenxia" w:date="2023-11-08T11:59:00Z">
              <w:rPr>
                <w:rStyle w:val="af0"/>
              </w:rPr>
            </w:rPrChange>
          </w:rPr>
          <w:delText>3.3.3.</w:delText>
        </w:r>
        <w:r w:rsidRPr="00CA6311" w:rsidDel="00DD156B">
          <w:rPr>
            <w:rFonts w:eastAsiaTheme="minorEastAsia"/>
            <w:noProof/>
            <w:szCs w:val="22"/>
          </w:rPr>
          <w:tab/>
        </w:r>
        <w:r w:rsidRPr="00DD156B" w:rsidDel="00DD156B">
          <w:rPr>
            <w:rFonts w:hint="eastAsia"/>
            <w:noProof/>
            <w:rPrChange w:id="258" w:author="chenxia" w:date="2023-11-08T11:59:00Z">
              <w:rPr>
                <w:rStyle w:val="af0"/>
                <w:rFonts w:hint="eastAsia"/>
              </w:rPr>
            </w:rPrChange>
          </w:rPr>
          <w:delText>框架总成详细设计说明</w:delText>
        </w:r>
        <w:r w:rsidRPr="00CA6311" w:rsidDel="00DD156B">
          <w:rPr>
            <w:noProof/>
          </w:rPr>
          <w:tab/>
          <w:delText>13</w:delText>
        </w:r>
      </w:del>
    </w:p>
    <w:p w:rsidR="00A56EEE" w:rsidRPr="00CA6311" w:rsidDel="00DD156B" w:rsidRDefault="00494307">
      <w:pPr>
        <w:pStyle w:val="30"/>
        <w:tabs>
          <w:tab w:val="left" w:pos="1680"/>
          <w:tab w:val="right" w:leader="dot" w:pos="8296"/>
        </w:tabs>
        <w:rPr>
          <w:del w:id="259" w:author="chenxia" w:date="2023-11-08T11:59:00Z"/>
          <w:rFonts w:eastAsiaTheme="minorEastAsia"/>
          <w:noProof/>
          <w:szCs w:val="22"/>
        </w:rPr>
      </w:pPr>
      <w:del w:id="260" w:author="chenxia" w:date="2023-11-08T11:59:00Z">
        <w:r w:rsidRPr="00DD156B" w:rsidDel="00DD156B">
          <w:rPr>
            <w:noProof/>
            <w:rPrChange w:id="261" w:author="chenxia" w:date="2023-11-08T11:59:00Z">
              <w:rPr>
                <w:rStyle w:val="af0"/>
              </w:rPr>
            </w:rPrChange>
          </w:rPr>
          <w:delText>3.3.4.</w:delText>
        </w:r>
        <w:r w:rsidRPr="00CA6311" w:rsidDel="00DD156B">
          <w:rPr>
            <w:rFonts w:eastAsiaTheme="minorEastAsia"/>
            <w:noProof/>
            <w:szCs w:val="22"/>
          </w:rPr>
          <w:tab/>
        </w:r>
        <w:r w:rsidRPr="00DD156B" w:rsidDel="00DD156B">
          <w:rPr>
            <w:rFonts w:hint="eastAsia"/>
            <w:noProof/>
            <w:rPrChange w:id="262" w:author="chenxia" w:date="2023-11-08T11:59:00Z">
              <w:rPr>
                <w:rStyle w:val="af0"/>
                <w:rFonts w:hint="eastAsia"/>
              </w:rPr>
            </w:rPrChange>
          </w:rPr>
          <w:delText>升降立柱详细设计说明</w:delText>
        </w:r>
        <w:r w:rsidRPr="00CA6311" w:rsidDel="00DD156B">
          <w:rPr>
            <w:noProof/>
          </w:rPr>
          <w:tab/>
          <w:delText>14</w:delText>
        </w:r>
      </w:del>
    </w:p>
    <w:p w:rsidR="00A56EEE" w:rsidRPr="00CA6311" w:rsidDel="00DD156B" w:rsidRDefault="00494307">
      <w:pPr>
        <w:pStyle w:val="30"/>
        <w:tabs>
          <w:tab w:val="left" w:pos="1680"/>
          <w:tab w:val="right" w:leader="dot" w:pos="8296"/>
        </w:tabs>
        <w:rPr>
          <w:del w:id="263" w:author="chenxia" w:date="2023-11-08T11:59:00Z"/>
          <w:rFonts w:eastAsiaTheme="minorEastAsia"/>
          <w:noProof/>
          <w:szCs w:val="22"/>
        </w:rPr>
      </w:pPr>
      <w:del w:id="264" w:author="chenxia" w:date="2023-11-08T11:59:00Z">
        <w:r w:rsidRPr="00DD156B" w:rsidDel="00DD156B">
          <w:rPr>
            <w:noProof/>
            <w:rPrChange w:id="265" w:author="chenxia" w:date="2023-11-08T11:59:00Z">
              <w:rPr>
                <w:rStyle w:val="af0"/>
              </w:rPr>
            </w:rPrChange>
          </w:rPr>
          <w:delText>3.3.5.</w:delText>
        </w:r>
        <w:r w:rsidRPr="00CA6311" w:rsidDel="00DD156B">
          <w:rPr>
            <w:rFonts w:eastAsiaTheme="minorEastAsia"/>
            <w:noProof/>
            <w:szCs w:val="22"/>
          </w:rPr>
          <w:tab/>
        </w:r>
        <w:r w:rsidRPr="00DD156B" w:rsidDel="00DD156B">
          <w:rPr>
            <w:rFonts w:hint="eastAsia"/>
            <w:noProof/>
            <w:rPrChange w:id="266" w:author="chenxia" w:date="2023-11-08T11:59:00Z">
              <w:rPr>
                <w:rStyle w:val="af0"/>
                <w:rFonts w:hint="eastAsia"/>
              </w:rPr>
            </w:rPrChange>
          </w:rPr>
          <w:delText>接口面板总成详细设计说明</w:delText>
        </w:r>
        <w:r w:rsidRPr="00CA6311" w:rsidDel="00DD156B">
          <w:rPr>
            <w:noProof/>
          </w:rPr>
          <w:tab/>
          <w:delText>15</w:delText>
        </w:r>
      </w:del>
    </w:p>
    <w:p w:rsidR="00A56EEE" w:rsidRPr="00CA6311" w:rsidDel="00DD156B" w:rsidRDefault="00494307">
      <w:pPr>
        <w:pStyle w:val="30"/>
        <w:tabs>
          <w:tab w:val="left" w:pos="1680"/>
          <w:tab w:val="right" w:leader="dot" w:pos="8296"/>
        </w:tabs>
        <w:rPr>
          <w:del w:id="267" w:author="chenxia" w:date="2023-11-08T11:59:00Z"/>
          <w:rFonts w:eastAsiaTheme="minorEastAsia"/>
          <w:noProof/>
          <w:szCs w:val="22"/>
        </w:rPr>
      </w:pPr>
      <w:del w:id="268" w:author="chenxia" w:date="2023-11-08T11:59:00Z">
        <w:r w:rsidRPr="00DD156B" w:rsidDel="00DD156B">
          <w:rPr>
            <w:noProof/>
            <w:rPrChange w:id="269" w:author="chenxia" w:date="2023-11-08T11:59:00Z">
              <w:rPr>
                <w:rStyle w:val="af0"/>
              </w:rPr>
            </w:rPrChange>
          </w:rPr>
          <w:delText>3.3.6.</w:delText>
        </w:r>
        <w:r w:rsidRPr="00CA6311" w:rsidDel="00DD156B">
          <w:rPr>
            <w:rFonts w:eastAsiaTheme="minorEastAsia"/>
            <w:noProof/>
            <w:szCs w:val="22"/>
          </w:rPr>
          <w:tab/>
        </w:r>
        <w:r w:rsidRPr="00DD156B" w:rsidDel="00DD156B">
          <w:rPr>
            <w:rFonts w:hint="eastAsia"/>
            <w:noProof/>
            <w:rPrChange w:id="270" w:author="chenxia" w:date="2023-11-08T11:59:00Z">
              <w:rPr>
                <w:rStyle w:val="af0"/>
                <w:rFonts w:hint="eastAsia"/>
              </w:rPr>
            </w:rPrChange>
          </w:rPr>
          <w:delText>通风散热设计说明</w:delText>
        </w:r>
        <w:r w:rsidRPr="00CA6311" w:rsidDel="00DD156B">
          <w:rPr>
            <w:noProof/>
          </w:rPr>
          <w:tab/>
          <w:delText>16</w:delText>
        </w:r>
      </w:del>
    </w:p>
    <w:p w:rsidR="00A56EEE" w:rsidRPr="00CA6311" w:rsidDel="00DD156B" w:rsidRDefault="00494307">
      <w:pPr>
        <w:pStyle w:val="30"/>
        <w:tabs>
          <w:tab w:val="left" w:pos="1680"/>
          <w:tab w:val="right" w:leader="dot" w:pos="8296"/>
        </w:tabs>
        <w:rPr>
          <w:del w:id="271" w:author="chenxia" w:date="2023-11-08T11:59:00Z"/>
          <w:rFonts w:eastAsiaTheme="minorEastAsia"/>
          <w:noProof/>
          <w:szCs w:val="22"/>
        </w:rPr>
      </w:pPr>
      <w:del w:id="272" w:author="chenxia" w:date="2023-11-08T11:59:00Z">
        <w:r w:rsidRPr="00DD156B" w:rsidDel="00DD156B">
          <w:rPr>
            <w:noProof/>
            <w:rPrChange w:id="273" w:author="chenxia" w:date="2023-11-08T11:59:00Z">
              <w:rPr>
                <w:rStyle w:val="af0"/>
              </w:rPr>
            </w:rPrChange>
          </w:rPr>
          <w:delText>3.3.7.</w:delText>
        </w:r>
        <w:r w:rsidRPr="00CA6311" w:rsidDel="00DD156B">
          <w:rPr>
            <w:rFonts w:eastAsiaTheme="minorEastAsia"/>
            <w:noProof/>
            <w:szCs w:val="22"/>
          </w:rPr>
          <w:tab/>
        </w:r>
        <w:r w:rsidRPr="00DD156B" w:rsidDel="00DD156B">
          <w:rPr>
            <w:rFonts w:hint="eastAsia"/>
            <w:noProof/>
            <w:rPrChange w:id="274" w:author="chenxia" w:date="2023-11-08T11:59:00Z">
              <w:rPr>
                <w:rStyle w:val="af0"/>
                <w:rFonts w:hint="eastAsia"/>
              </w:rPr>
            </w:rPrChange>
          </w:rPr>
          <w:delText>检修维护设计说明</w:delText>
        </w:r>
        <w:r w:rsidRPr="00CA6311" w:rsidDel="00DD156B">
          <w:rPr>
            <w:noProof/>
          </w:rPr>
          <w:tab/>
          <w:delText>16</w:delText>
        </w:r>
      </w:del>
    </w:p>
    <w:p w:rsidR="00A56EEE" w:rsidRPr="00CA6311" w:rsidDel="00DD156B" w:rsidRDefault="00494307">
      <w:pPr>
        <w:pStyle w:val="30"/>
        <w:tabs>
          <w:tab w:val="left" w:pos="1680"/>
          <w:tab w:val="right" w:leader="dot" w:pos="8296"/>
        </w:tabs>
        <w:rPr>
          <w:del w:id="275" w:author="chenxia" w:date="2023-11-08T11:59:00Z"/>
          <w:rFonts w:eastAsiaTheme="minorEastAsia"/>
          <w:noProof/>
          <w:szCs w:val="22"/>
        </w:rPr>
      </w:pPr>
      <w:del w:id="276" w:author="chenxia" w:date="2023-11-08T11:59:00Z">
        <w:r w:rsidRPr="00DD156B" w:rsidDel="00DD156B">
          <w:rPr>
            <w:noProof/>
            <w:rPrChange w:id="277" w:author="chenxia" w:date="2023-11-08T11:59:00Z">
              <w:rPr>
                <w:rStyle w:val="af0"/>
              </w:rPr>
            </w:rPrChange>
          </w:rPr>
          <w:delText>3.3.8.</w:delText>
        </w:r>
        <w:r w:rsidRPr="00CA6311" w:rsidDel="00DD156B">
          <w:rPr>
            <w:rFonts w:eastAsiaTheme="minorEastAsia"/>
            <w:noProof/>
            <w:szCs w:val="22"/>
          </w:rPr>
          <w:tab/>
        </w:r>
        <w:r w:rsidRPr="00DD156B" w:rsidDel="00DD156B">
          <w:rPr>
            <w:rFonts w:hint="eastAsia"/>
            <w:noProof/>
            <w:rPrChange w:id="278" w:author="chenxia" w:date="2023-11-08T11:59:00Z">
              <w:rPr>
                <w:rStyle w:val="af0"/>
                <w:rFonts w:hint="eastAsia"/>
              </w:rPr>
            </w:rPrChange>
          </w:rPr>
          <w:delText>末端控制器设计说明</w:delText>
        </w:r>
        <w:r w:rsidRPr="00CA6311" w:rsidDel="00DD156B">
          <w:rPr>
            <w:noProof/>
          </w:rPr>
          <w:tab/>
          <w:delText>17</w:delText>
        </w:r>
      </w:del>
    </w:p>
    <w:p w:rsidR="00A56EEE" w:rsidRPr="00CA6311" w:rsidDel="00DD156B" w:rsidRDefault="00494307">
      <w:pPr>
        <w:pStyle w:val="21"/>
        <w:tabs>
          <w:tab w:val="left" w:pos="1050"/>
          <w:tab w:val="right" w:leader="dot" w:pos="8296"/>
        </w:tabs>
        <w:rPr>
          <w:del w:id="279" w:author="chenxia" w:date="2023-11-08T11:59:00Z"/>
          <w:rFonts w:eastAsiaTheme="minorEastAsia"/>
          <w:noProof/>
          <w:szCs w:val="22"/>
        </w:rPr>
      </w:pPr>
      <w:del w:id="280" w:author="chenxia" w:date="2023-11-08T11:59:00Z">
        <w:r w:rsidRPr="00DD156B" w:rsidDel="00DD156B">
          <w:rPr>
            <w:rFonts w:ascii="宋体" w:hAnsi="宋体" w:cs="宋体"/>
            <w:noProof/>
            <w:rPrChange w:id="281" w:author="chenxia" w:date="2023-11-08T11:59:00Z">
              <w:rPr>
                <w:rStyle w:val="af0"/>
                <w:rFonts w:ascii="宋体" w:hAnsi="宋体" w:cs="宋体"/>
              </w:rPr>
            </w:rPrChange>
          </w:rPr>
          <w:delText>3.4</w:delText>
        </w:r>
        <w:r w:rsidRPr="00CA6311" w:rsidDel="00DD156B">
          <w:rPr>
            <w:rFonts w:eastAsiaTheme="minorEastAsia"/>
            <w:noProof/>
            <w:szCs w:val="22"/>
          </w:rPr>
          <w:tab/>
        </w:r>
        <w:r w:rsidRPr="00DD156B" w:rsidDel="00DD156B">
          <w:rPr>
            <w:rFonts w:hint="eastAsia"/>
            <w:noProof/>
            <w:rPrChange w:id="282" w:author="chenxia" w:date="2023-11-08T11:59:00Z">
              <w:rPr>
                <w:rStyle w:val="af0"/>
                <w:rFonts w:hint="eastAsia"/>
              </w:rPr>
            </w:rPrChange>
          </w:rPr>
          <w:delText>操作台车设计说明</w:delText>
        </w:r>
        <w:r w:rsidRPr="00CA6311" w:rsidDel="00DD156B">
          <w:rPr>
            <w:noProof/>
          </w:rPr>
          <w:tab/>
          <w:delText>18</w:delText>
        </w:r>
      </w:del>
    </w:p>
    <w:p w:rsidR="00A56EEE" w:rsidRPr="00CA6311" w:rsidDel="00DD156B" w:rsidRDefault="00494307">
      <w:pPr>
        <w:pStyle w:val="30"/>
        <w:tabs>
          <w:tab w:val="left" w:pos="1680"/>
          <w:tab w:val="right" w:leader="dot" w:pos="8296"/>
        </w:tabs>
        <w:rPr>
          <w:del w:id="283" w:author="chenxia" w:date="2023-11-08T11:59:00Z"/>
          <w:rFonts w:eastAsiaTheme="minorEastAsia"/>
          <w:noProof/>
          <w:szCs w:val="22"/>
        </w:rPr>
      </w:pPr>
      <w:del w:id="284" w:author="chenxia" w:date="2023-11-08T11:59:00Z">
        <w:r w:rsidRPr="00DD156B" w:rsidDel="00DD156B">
          <w:rPr>
            <w:noProof/>
            <w:rPrChange w:id="285" w:author="chenxia" w:date="2023-11-08T11:59:00Z">
              <w:rPr>
                <w:rStyle w:val="af0"/>
              </w:rPr>
            </w:rPrChange>
          </w:rPr>
          <w:delText>3.4.1.</w:delText>
        </w:r>
        <w:r w:rsidRPr="00CA6311" w:rsidDel="00DD156B">
          <w:rPr>
            <w:rFonts w:eastAsiaTheme="minorEastAsia"/>
            <w:noProof/>
            <w:szCs w:val="22"/>
          </w:rPr>
          <w:tab/>
        </w:r>
        <w:r w:rsidRPr="00DD156B" w:rsidDel="00DD156B">
          <w:rPr>
            <w:rFonts w:hint="eastAsia"/>
            <w:noProof/>
            <w:rPrChange w:id="286" w:author="chenxia" w:date="2023-11-08T11:59:00Z">
              <w:rPr>
                <w:rStyle w:val="af0"/>
                <w:rFonts w:hint="eastAsia"/>
              </w:rPr>
            </w:rPrChange>
          </w:rPr>
          <w:delText>详细设计概述</w:delText>
        </w:r>
        <w:r w:rsidRPr="00CA6311" w:rsidDel="00DD156B">
          <w:rPr>
            <w:noProof/>
          </w:rPr>
          <w:tab/>
          <w:delText>18</w:delText>
        </w:r>
      </w:del>
    </w:p>
    <w:p w:rsidR="00A56EEE" w:rsidRPr="00CA6311" w:rsidDel="00DD156B" w:rsidRDefault="00494307">
      <w:pPr>
        <w:pStyle w:val="30"/>
        <w:tabs>
          <w:tab w:val="left" w:pos="1680"/>
          <w:tab w:val="right" w:leader="dot" w:pos="8296"/>
        </w:tabs>
        <w:rPr>
          <w:del w:id="287" w:author="chenxia" w:date="2023-11-08T11:59:00Z"/>
          <w:rFonts w:eastAsiaTheme="minorEastAsia"/>
          <w:noProof/>
          <w:szCs w:val="22"/>
        </w:rPr>
      </w:pPr>
      <w:del w:id="288" w:author="chenxia" w:date="2023-11-08T11:59:00Z">
        <w:r w:rsidRPr="00DD156B" w:rsidDel="00DD156B">
          <w:rPr>
            <w:noProof/>
            <w:rPrChange w:id="289" w:author="chenxia" w:date="2023-11-08T11:59:00Z">
              <w:rPr>
                <w:rStyle w:val="af0"/>
              </w:rPr>
            </w:rPrChange>
          </w:rPr>
          <w:delText>3.4.2.</w:delText>
        </w:r>
        <w:r w:rsidRPr="00CA6311" w:rsidDel="00DD156B">
          <w:rPr>
            <w:rFonts w:eastAsiaTheme="minorEastAsia"/>
            <w:noProof/>
            <w:szCs w:val="22"/>
          </w:rPr>
          <w:tab/>
        </w:r>
        <w:r w:rsidRPr="00DD156B" w:rsidDel="00DD156B">
          <w:rPr>
            <w:rFonts w:hint="eastAsia"/>
            <w:noProof/>
            <w:rPrChange w:id="290" w:author="chenxia" w:date="2023-11-08T11:59:00Z">
              <w:rPr>
                <w:rStyle w:val="af0"/>
                <w:rFonts w:hint="eastAsia"/>
              </w:rPr>
            </w:rPrChange>
          </w:rPr>
          <w:delText>外观设计说明</w:delText>
        </w:r>
        <w:r w:rsidRPr="00CA6311" w:rsidDel="00DD156B">
          <w:rPr>
            <w:noProof/>
          </w:rPr>
          <w:tab/>
          <w:delText>19</w:delText>
        </w:r>
      </w:del>
    </w:p>
    <w:p w:rsidR="00A56EEE" w:rsidRPr="00CA6311" w:rsidDel="00DD156B" w:rsidRDefault="00494307">
      <w:pPr>
        <w:pStyle w:val="30"/>
        <w:tabs>
          <w:tab w:val="left" w:pos="1680"/>
          <w:tab w:val="right" w:leader="dot" w:pos="8296"/>
        </w:tabs>
        <w:rPr>
          <w:del w:id="291" w:author="chenxia" w:date="2023-11-08T11:59:00Z"/>
          <w:rFonts w:eastAsiaTheme="minorEastAsia"/>
          <w:noProof/>
          <w:szCs w:val="22"/>
        </w:rPr>
      </w:pPr>
      <w:del w:id="292" w:author="chenxia" w:date="2023-11-08T11:59:00Z">
        <w:r w:rsidRPr="00DD156B" w:rsidDel="00DD156B">
          <w:rPr>
            <w:noProof/>
            <w:rPrChange w:id="293" w:author="chenxia" w:date="2023-11-08T11:59:00Z">
              <w:rPr>
                <w:rStyle w:val="af0"/>
              </w:rPr>
            </w:rPrChange>
          </w:rPr>
          <w:delText>3.4.3.</w:delText>
        </w:r>
        <w:r w:rsidRPr="00CA6311" w:rsidDel="00DD156B">
          <w:rPr>
            <w:rFonts w:eastAsiaTheme="minorEastAsia"/>
            <w:noProof/>
            <w:szCs w:val="22"/>
          </w:rPr>
          <w:tab/>
        </w:r>
        <w:r w:rsidRPr="00DD156B" w:rsidDel="00DD156B">
          <w:rPr>
            <w:rFonts w:hint="eastAsia"/>
            <w:noProof/>
            <w:rPrChange w:id="294" w:author="chenxia" w:date="2023-11-08T11:59:00Z">
              <w:rPr>
                <w:rStyle w:val="af0"/>
                <w:rFonts w:hint="eastAsia"/>
              </w:rPr>
            </w:rPrChange>
          </w:rPr>
          <w:delText>框架总成详细设计说明</w:delText>
        </w:r>
        <w:r w:rsidRPr="00CA6311" w:rsidDel="00DD156B">
          <w:rPr>
            <w:noProof/>
          </w:rPr>
          <w:tab/>
          <w:delText>20</w:delText>
        </w:r>
      </w:del>
    </w:p>
    <w:p w:rsidR="00A56EEE" w:rsidRPr="00CA6311" w:rsidDel="00DD156B" w:rsidRDefault="00494307">
      <w:pPr>
        <w:pStyle w:val="30"/>
        <w:tabs>
          <w:tab w:val="left" w:pos="1680"/>
          <w:tab w:val="right" w:leader="dot" w:pos="8296"/>
        </w:tabs>
        <w:rPr>
          <w:del w:id="295" w:author="chenxia" w:date="2023-11-08T11:59:00Z"/>
          <w:rFonts w:eastAsiaTheme="minorEastAsia"/>
          <w:noProof/>
          <w:szCs w:val="22"/>
        </w:rPr>
      </w:pPr>
      <w:del w:id="296" w:author="chenxia" w:date="2023-11-08T11:59:00Z">
        <w:r w:rsidRPr="00DD156B" w:rsidDel="00DD156B">
          <w:rPr>
            <w:noProof/>
            <w:rPrChange w:id="297" w:author="chenxia" w:date="2023-11-08T11:59:00Z">
              <w:rPr>
                <w:rStyle w:val="af0"/>
              </w:rPr>
            </w:rPrChange>
          </w:rPr>
          <w:delText>3.4.4.</w:delText>
        </w:r>
        <w:r w:rsidRPr="00CA6311" w:rsidDel="00DD156B">
          <w:rPr>
            <w:rFonts w:eastAsiaTheme="minorEastAsia"/>
            <w:noProof/>
            <w:szCs w:val="22"/>
          </w:rPr>
          <w:tab/>
        </w:r>
        <w:r w:rsidRPr="00DD156B" w:rsidDel="00DD156B">
          <w:rPr>
            <w:rFonts w:hint="eastAsia"/>
            <w:noProof/>
            <w:rPrChange w:id="298" w:author="chenxia" w:date="2023-11-08T11:59:00Z">
              <w:rPr>
                <w:rStyle w:val="af0"/>
                <w:rFonts w:hint="eastAsia"/>
              </w:rPr>
            </w:rPrChange>
          </w:rPr>
          <w:delText>工作台总成详细设计说明</w:delText>
        </w:r>
        <w:r w:rsidRPr="00CA6311" w:rsidDel="00DD156B">
          <w:rPr>
            <w:noProof/>
          </w:rPr>
          <w:tab/>
          <w:delText>21</w:delText>
        </w:r>
      </w:del>
    </w:p>
    <w:p w:rsidR="00A56EEE" w:rsidRPr="00CA6311" w:rsidDel="00DD156B" w:rsidRDefault="00494307">
      <w:pPr>
        <w:pStyle w:val="30"/>
        <w:tabs>
          <w:tab w:val="left" w:pos="1680"/>
          <w:tab w:val="right" w:leader="dot" w:pos="8296"/>
        </w:tabs>
        <w:rPr>
          <w:del w:id="299" w:author="chenxia" w:date="2023-11-08T11:59:00Z"/>
          <w:rFonts w:eastAsiaTheme="minorEastAsia"/>
          <w:noProof/>
          <w:szCs w:val="22"/>
        </w:rPr>
      </w:pPr>
      <w:del w:id="300" w:author="chenxia" w:date="2023-11-08T11:59:00Z">
        <w:r w:rsidRPr="00DD156B" w:rsidDel="00DD156B">
          <w:rPr>
            <w:noProof/>
            <w:rPrChange w:id="301" w:author="chenxia" w:date="2023-11-08T11:59:00Z">
              <w:rPr>
                <w:rStyle w:val="af0"/>
              </w:rPr>
            </w:rPrChange>
          </w:rPr>
          <w:delText>3.4.5.</w:delText>
        </w:r>
        <w:r w:rsidRPr="00CA6311" w:rsidDel="00DD156B">
          <w:rPr>
            <w:rFonts w:eastAsiaTheme="minorEastAsia"/>
            <w:noProof/>
            <w:szCs w:val="22"/>
          </w:rPr>
          <w:tab/>
        </w:r>
        <w:r w:rsidRPr="00DD156B" w:rsidDel="00DD156B">
          <w:rPr>
            <w:rFonts w:hint="eastAsia"/>
            <w:noProof/>
            <w:rPrChange w:id="302" w:author="chenxia" w:date="2023-11-08T11:59:00Z">
              <w:rPr>
                <w:rStyle w:val="af0"/>
                <w:rFonts w:hint="eastAsia"/>
              </w:rPr>
            </w:rPrChange>
          </w:rPr>
          <w:delText>接口面板总成详细设计说明</w:delText>
        </w:r>
        <w:r w:rsidRPr="00CA6311" w:rsidDel="00DD156B">
          <w:rPr>
            <w:noProof/>
          </w:rPr>
          <w:tab/>
          <w:delText>22</w:delText>
        </w:r>
      </w:del>
    </w:p>
    <w:p w:rsidR="00A56EEE" w:rsidRPr="00CA6311" w:rsidDel="00DD156B" w:rsidRDefault="00494307">
      <w:pPr>
        <w:pStyle w:val="30"/>
        <w:tabs>
          <w:tab w:val="left" w:pos="1680"/>
          <w:tab w:val="right" w:leader="dot" w:pos="8296"/>
        </w:tabs>
        <w:rPr>
          <w:del w:id="303" w:author="chenxia" w:date="2023-11-08T11:59:00Z"/>
          <w:rFonts w:eastAsiaTheme="minorEastAsia"/>
          <w:noProof/>
          <w:szCs w:val="22"/>
        </w:rPr>
      </w:pPr>
      <w:del w:id="304" w:author="chenxia" w:date="2023-11-08T11:59:00Z">
        <w:r w:rsidRPr="00DD156B" w:rsidDel="00DD156B">
          <w:rPr>
            <w:noProof/>
            <w:rPrChange w:id="305" w:author="chenxia" w:date="2023-11-08T11:59:00Z">
              <w:rPr>
                <w:rStyle w:val="af0"/>
              </w:rPr>
            </w:rPrChange>
          </w:rPr>
          <w:delText>3.4.6.</w:delText>
        </w:r>
        <w:r w:rsidRPr="00CA6311" w:rsidDel="00DD156B">
          <w:rPr>
            <w:rFonts w:eastAsiaTheme="minorEastAsia"/>
            <w:noProof/>
            <w:szCs w:val="22"/>
          </w:rPr>
          <w:tab/>
        </w:r>
        <w:r w:rsidRPr="00DD156B" w:rsidDel="00DD156B">
          <w:rPr>
            <w:rFonts w:hint="eastAsia"/>
            <w:noProof/>
            <w:rPrChange w:id="306" w:author="chenxia" w:date="2023-11-08T11:59:00Z">
              <w:rPr>
                <w:rStyle w:val="af0"/>
                <w:rFonts w:hint="eastAsia"/>
              </w:rPr>
            </w:rPrChange>
          </w:rPr>
          <w:delText>显示器固定设计说明</w:delText>
        </w:r>
        <w:r w:rsidRPr="00CA6311" w:rsidDel="00DD156B">
          <w:rPr>
            <w:noProof/>
          </w:rPr>
          <w:tab/>
          <w:delText>23</w:delText>
        </w:r>
      </w:del>
    </w:p>
    <w:p w:rsidR="00A56EEE" w:rsidDel="00DD156B" w:rsidRDefault="00494307">
      <w:pPr>
        <w:pStyle w:val="30"/>
        <w:tabs>
          <w:tab w:val="left" w:pos="1680"/>
          <w:tab w:val="right" w:leader="dot" w:pos="8296"/>
        </w:tabs>
        <w:rPr>
          <w:del w:id="307" w:author="chenxia" w:date="2023-11-08T11:59:00Z"/>
          <w:rFonts w:eastAsiaTheme="minorEastAsia"/>
          <w:noProof/>
          <w:szCs w:val="22"/>
        </w:rPr>
      </w:pPr>
      <w:del w:id="308" w:author="chenxia" w:date="2023-11-08T11:59:00Z">
        <w:r w:rsidRPr="00DD156B" w:rsidDel="00DD156B">
          <w:rPr>
            <w:noProof/>
            <w:rPrChange w:id="309" w:author="chenxia" w:date="2023-11-08T11:59:00Z">
              <w:rPr>
                <w:rStyle w:val="af0"/>
              </w:rPr>
            </w:rPrChange>
          </w:rPr>
          <w:delText>3.4.7.</w:delText>
        </w:r>
        <w:r w:rsidRPr="00CA6311" w:rsidDel="00DD156B">
          <w:rPr>
            <w:rFonts w:eastAsiaTheme="minorEastAsia"/>
            <w:noProof/>
            <w:szCs w:val="22"/>
          </w:rPr>
          <w:tab/>
        </w:r>
        <w:r w:rsidRPr="00DD156B" w:rsidDel="00DD156B">
          <w:rPr>
            <w:rFonts w:hint="eastAsia"/>
            <w:noProof/>
            <w:rPrChange w:id="310" w:author="chenxia" w:date="2023-11-08T11:59:00Z">
              <w:rPr>
                <w:rStyle w:val="af0"/>
                <w:rFonts w:hint="eastAsia"/>
              </w:rPr>
            </w:rPrChange>
          </w:rPr>
          <w:delText>检修维护设计说明</w:delText>
        </w:r>
        <w:r w:rsidRPr="00CA6311" w:rsidDel="00DD156B">
          <w:rPr>
            <w:noProof/>
          </w:rPr>
          <w:tab/>
          <w:delText>23</w:delText>
        </w:r>
      </w:del>
    </w:p>
    <w:p w:rsidR="00A56EEE" w:rsidDel="00DD156B" w:rsidRDefault="00494307">
      <w:pPr>
        <w:pStyle w:val="21"/>
        <w:tabs>
          <w:tab w:val="left" w:pos="1050"/>
          <w:tab w:val="right" w:leader="dot" w:pos="8296"/>
        </w:tabs>
        <w:rPr>
          <w:del w:id="311" w:author="chenxia" w:date="2023-11-08T11:59:00Z"/>
          <w:rFonts w:eastAsiaTheme="minorEastAsia"/>
          <w:noProof/>
          <w:szCs w:val="22"/>
        </w:rPr>
      </w:pPr>
      <w:del w:id="312" w:author="chenxia" w:date="2023-11-08T11:59:00Z">
        <w:r w:rsidRPr="00DD156B" w:rsidDel="00DD156B">
          <w:rPr>
            <w:rFonts w:ascii="宋体" w:hAnsi="宋体" w:cs="宋体"/>
            <w:noProof/>
            <w:rPrChange w:id="313" w:author="chenxia" w:date="2023-11-08T11:59:00Z">
              <w:rPr>
                <w:rStyle w:val="af0"/>
                <w:rFonts w:ascii="宋体" w:hAnsi="宋体" w:cs="宋体"/>
              </w:rPr>
            </w:rPrChange>
          </w:rPr>
          <w:delText>3.5</w:delText>
        </w:r>
        <w:r w:rsidDel="00DD156B">
          <w:rPr>
            <w:rFonts w:eastAsiaTheme="minorEastAsia"/>
            <w:noProof/>
            <w:szCs w:val="22"/>
          </w:rPr>
          <w:tab/>
        </w:r>
        <w:r w:rsidR="00CE2806" w:rsidRPr="00DD156B" w:rsidDel="00DD156B">
          <w:rPr>
            <w:noProof/>
            <w:rPrChange w:id="314" w:author="chenxia" w:date="2023-11-08T11:59:00Z">
              <w:rPr>
                <w:rStyle w:val="af0"/>
              </w:rPr>
            </w:rPrChange>
          </w:rPr>
          <w:delText>定位附件</w:delText>
        </w:r>
        <w:r w:rsidRPr="00DD156B" w:rsidDel="00DD156B">
          <w:rPr>
            <w:noProof/>
            <w:rPrChange w:id="315" w:author="chenxia" w:date="2023-11-08T11:59:00Z">
              <w:rPr>
                <w:rStyle w:val="af0"/>
              </w:rPr>
            </w:rPrChange>
          </w:rPr>
          <w:delText>设计说明</w:delText>
        </w:r>
        <w:r w:rsidDel="00DD156B">
          <w:rPr>
            <w:noProof/>
          </w:rPr>
          <w:tab/>
          <w:delText>23</w:delText>
        </w:r>
      </w:del>
    </w:p>
    <w:p w:rsidR="00A56EEE" w:rsidDel="00DD156B" w:rsidRDefault="00494307">
      <w:pPr>
        <w:pStyle w:val="30"/>
        <w:tabs>
          <w:tab w:val="left" w:pos="1680"/>
          <w:tab w:val="right" w:leader="dot" w:pos="8296"/>
        </w:tabs>
        <w:rPr>
          <w:del w:id="316" w:author="chenxia" w:date="2023-11-08T11:59:00Z"/>
          <w:rFonts w:eastAsiaTheme="minorEastAsia"/>
          <w:noProof/>
          <w:szCs w:val="22"/>
        </w:rPr>
      </w:pPr>
      <w:del w:id="317" w:author="chenxia" w:date="2023-11-08T11:59:00Z">
        <w:r w:rsidRPr="00DD156B" w:rsidDel="00DD156B">
          <w:rPr>
            <w:noProof/>
            <w:rPrChange w:id="318" w:author="chenxia" w:date="2023-11-08T11:59:00Z">
              <w:rPr>
                <w:rStyle w:val="af0"/>
              </w:rPr>
            </w:rPrChange>
          </w:rPr>
          <w:delText>3.5.1.</w:delText>
        </w:r>
        <w:r w:rsidDel="00DD156B">
          <w:rPr>
            <w:rFonts w:eastAsiaTheme="minorEastAsia"/>
            <w:noProof/>
            <w:szCs w:val="22"/>
          </w:rPr>
          <w:tab/>
        </w:r>
        <w:r w:rsidR="00CE2806" w:rsidRPr="00DD156B" w:rsidDel="00DD156B">
          <w:rPr>
            <w:noProof/>
            <w:rPrChange w:id="319" w:author="chenxia" w:date="2023-11-08T11:59:00Z">
              <w:rPr>
                <w:rStyle w:val="af0"/>
              </w:rPr>
            </w:rPrChange>
          </w:rPr>
          <w:delText>定位附件</w:delText>
        </w:r>
        <w:r w:rsidRPr="00DD156B" w:rsidDel="00DD156B">
          <w:rPr>
            <w:noProof/>
            <w:rPrChange w:id="320" w:author="chenxia" w:date="2023-11-08T11:59:00Z">
              <w:rPr>
                <w:rStyle w:val="af0"/>
              </w:rPr>
            </w:rPrChange>
          </w:rPr>
          <w:delText>详细设计概述</w:delText>
        </w:r>
        <w:r w:rsidDel="00DD156B">
          <w:rPr>
            <w:noProof/>
          </w:rPr>
          <w:tab/>
          <w:delText>23</w:delText>
        </w:r>
      </w:del>
    </w:p>
    <w:p w:rsidR="00A56EEE" w:rsidDel="00DD156B" w:rsidRDefault="00494307">
      <w:pPr>
        <w:pStyle w:val="30"/>
        <w:tabs>
          <w:tab w:val="left" w:pos="1680"/>
          <w:tab w:val="right" w:leader="dot" w:pos="8296"/>
        </w:tabs>
        <w:rPr>
          <w:del w:id="321" w:author="chenxia" w:date="2023-11-08T11:59:00Z"/>
          <w:rFonts w:eastAsiaTheme="minorEastAsia"/>
          <w:noProof/>
          <w:szCs w:val="22"/>
        </w:rPr>
      </w:pPr>
      <w:del w:id="322" w:author="chenxia" w:date="2023-11-08T11:59:00Z">
        <w:r w:rsidRPr="00DD156B" w:rsidDel="00DD156B">
          <w:rPr>
            <w:noProof/>
            <w:rPrChange w:id="323" w:author="chenxia" w:date="2023-11-08T11:59:00Z">
              <w:rPr>
                <w:rStyle w:val="af0"/>
              </w:rPr>
            </w:rPrChange>
          </w:rPr>
          <w:delText>3.5.2.</w:delText>
        </w:r>
        <w:r w:rsidDel="00DD156B">
          <w:rPr>
            <w:rFonts w:eastAsiaTheme="minorEastAsia"/>
            <w:noProof/>
            <w:szCs w:val="22"/>
          </w:rPr>
          <w:tab/>
        </w:r>
        <w:r w:rsidRPr="00DD156B" w:rsidDel="00DD156B">
          <w:rPr>
            <w:noProof/>
            <w:rPrChange w:id="324" w:author="chenxia" w:date="2023-11-08T11:59:00Z">
              <w:rPr>
                <w:rStyle w:val="af0"/>
              </w:rPr>
            </w:rPrChange>
          </w:rPr>
          <w:delText>外观设计说明</w:delText>
        </w:r>
        <w:r w:rsidDel="00DD156B">
          <w:rPr>
            <w:noProof/>
          </w:rPr>
          <w:tab/>
          <w:delText>24</w:delText>
        </w:r>
      </w:del>
    </w:p>
    <w:p w:rsidR="00A56EEE" w:rsidDel="00DD156B" w:rsidRDefault="00494307">
      <w:pPr>
        <w:pStyle w:val="30"/>
        <w:tabs>
          <w:tab w:val="left" w:pos="1680"/>
          <w:tab w:val="right" w:leader="dot" w:pos="8296"/>
        </w:tabs>
        <w:rPr>
          <w:del w:id="325" w:author="chenxia" w:date="2023-11-08T11:59:00Z"/>
          <w:rFonts w:eastAsiaTheme="minorEastAsia"/>
          <w:noProof/>
          <w:szCs w:val="22"/>
        </w:rPr>
      </w:pPr>
      <w:del w:id="326" w:author="chenxia" w:date="2023-11-08T11:59:00Z">
        <w:r w:rsidRPr="00DD156B" w:rsidDel="00DD156B">
          <w:rPr>
            <w:noProof/>
            <w:rPrChange w:id="327" w:author="chenxia" w:date="2023-11-08T11:59:00Z">
              <w:rPr>
                <w:rStyle w:val="af0"/>
              </w:rPr>
            </w:rPrChange>
          </w:rPr>
          <w:delText>3.5.3.</w:delText>
        </w:r>
        <w:r w:rsidDel="00DD156B">
          <w:rPr>
            <w:rFonts w:eastAsiaTheme="minorEastAsia"/>
            <w:noProof/>
            <w:szCs w:val="22"/>
          </w:rPr>
          <w:tab/>
        </w:r>
        <w:r w:rsidRPr="00DD156B" w:rsidDel="00DD156B">
          <w:rPr>
            <w:noProof/>
            <w:rPrChange w:id="328" w:author="chenxia" w:date="2023-11-08T11:59:00Z">
              <w:rPr>
                <w:rStyle w:val="af0"/>
              </w:rPr>
            </w:rPrChange>
          </w:rPr>
          <w:delText>定位器详细设计说明</w:delText>
        </w:r>
        <w:r w:rsidDel="00DD156B">
          <w:rPr>
            <w:noProof/>
          </w:rPr>
          <w:tab/>
          <w:delText>24</w:delText>
        </w:r>
      </w:del>
    </w:p>
    <w:p w:rsidR="00A56EEE" w:rsidDel="00DD156B" w:rsidRDefault="00494307">
      <w:pPr>
        <w:pStyle w:val="30"/>
        <w:tabs>
          <w:tab w:val="left" w:pos="1680"/>
          <w:tab w:val="right" w:leader="dot" w:pos="8296"/>
        </w:tabs>
        <w:rPr>
          <w:del w:id="329" w:author="chenxia" w:date="2023-11-08T11:59:00Z"/>
          <w:rFonts w:eastAsiaTheme="minorEastAsia"/>
          <w:noProof/>
          <w:szCs w:val="22"/>
        </w:rPr>
      </w:pPr>
      <w:del w:id="330" w:author="chenxia" w:date="2023-11-08T11:59:00Z">
        <w:r w:rsidRPr="00DD156B" w:rsidDel="00DD156B">
          <w:rPr>
            <w:noProof/>
            <w:rPrChange w:id="331" w:author="chenxia" w:date="2023-11-08T11:59:00Z">
              <w:rPr>
                <w:rStyle w:val="af0"/>
              </w:rPr>
            </w:rPrChange>
          </w:rPr>
          <w:delText>3.5.4.</w:delText>
        </w:r>
        <w:r w:rsidDel="00DD156B">
          <w:rPr>
            <w:rFonts w:eastAsiaTheme="minorEastAsia"/>
            <w:noProof/>
            <w:szCs w:val="22"/>
          </w:rPr>
          <w:tab/>
        </w:r>
        <w:r w:rsidRPr="00DD156B" w:rsidDel="00DD156B">
          <w:rPr>
            <w:noProof/>
            <w:rPrChange w:id="332" w:author="chenxia" w:date="2023-11-08T11:59:00Z">
              <w:rPr>
                <w:rStyle w:val="af0"/>
              </w:rPr>
            </w:rPrChange>
          </w:rPr>
          <w:delText>二级套筒详细设计说明</w:delText>
        </w:r>
        <w:r w:rsidDel="00DD156B">
          <w:rPr>
            <w:noProof/>
          </w:rPr>
          <w:tab/>
          <w:delText>27</w:delText>
        </w:r>
      </w:del>
    </w:p>
    <w:p w:rsidR="00A56EEE" w:rsidDel="00DD156B" w:rsidRDefault="00494307">
      <w:pPr>
        <w:pStyle w:val="30"/>
        <w:tabs>
          <w:tab w:val="left" w:pos="1680"/>
          <w:tab w:val="right" w:leader="dot" w:pos="8296"/>
        </w:tabs>
        <w:rPr>
          <w:del w:id="333" w:author="chenxia" w:date="2023-11-08T11:59:00Z"/>
          <w:rFonts w:eastAsiaTheme="minorEastAsia"/>
          <w:noProof/>
          <w:szCs w:val="22"/>
        </w:rPr>
      </w:pPr>
      <w:del w:id="334" w:author="chenxia" w:date="2023-11-08T11:59:00Z">
        <w:r w:rsidRPr="00DD156B" w:rsidDel="00DD156B">
          <w:rPr>
            <w:noProof/>
            <w:rPrChange w:id="335" w:author="chenxia" w:date="2023-11-08T11:59:00Z">
              <w:rPr>
                <w:rStyle w:val="af0"/>
              </w:rPr>
            </w:rPrChange>
          </w:rPr>
          <w:delText>3.5.5.</w:delText>
        </w:r>
        <w:r w:rsidDel="00DD156B">
          <w:rPr>
            <w:rFonts w:eastAsiaTheme="minorEastAsia"/>
            <w:noProof/>
            <w:szCs w:val="22"/>
          </w:rPr>
          <w:tab/>
        </w:r>
        <w:r w:rsidRPr="00DD156B" w:rsidDel="00DD156B">
          <w:rPr>
            <w:noProof/>
            <w:rPrChange w:id="336" w:author="chenxia" w:date="2023-11-08T11:59:00Z">
              <w:rPr>
                <w:rStyle w:val="af0"/>
              </w:rPr>
            </w:rPrChange>
          </w:rPr>
          <w:delText>患者示踪器详细设计说明</w:delText>
        </w:r>
        <w:r w:rsidDel="00DD156B">
          <w:rPr>
            <w:noProof/>
          </w:rPr>
          <w:tab/>
          <w:delText>28</w:delText>
        </w:r>
      </w:del>
    </w:p>
    <w:p w:rsidR="00A56EEE" w:rsidDel="00DD156B" w:rsidRDefault="00494307">
      <w:pPr>
        <w:pStyle w:val="30"/>
        <w:tabs>
          <w:tab w:val="left" w:pos="1680"/>
          <w:tab w:val="right" w:leader="dot" w:pos="8296"/>
        </w:tabs>
        <w:rPr>
          <w:del w:id="337" w:author="chenxia" w:date="2023-11-08T11:59:00Z"/>
          <w:rFonts w:eastAsiaTheme="minorEastAsia"/>
          <w:noProof/>
          <w:szCs w:val="22"/>
        </w:rPr>
      </w:pPr>
      <w:del w:id="338" w:author="chenxia" w:date="2023-11-08T11:59:00Z">
        <w:r w:rsidRPr="00DD156B" w:rsidDel="00DD156B">
          <w:rPr>
            <w:noProof/>
            <w:rPrChange w:id="339" w:author="chenxia" w:date="2023-11-08T11:59:00Z">
              <w:rPr>
                <w:rStyle w:val="af0"/>
              </w:rPr>
            </w:rPrChange>
          </w:rPr>
          <w:delText>3.5.6.</w:delText>
        </w:r>
        <w:r w:rsidDel="00DD156B">
          <w:rPr>
            <w:rFonts w:eastAsiaTheme="minorEastAsia"/>
            <w:noProof/>
            <w:szCs w:val="22"/>
          </w:rPr>
          <w:tab/>
        </w:r>
        <w:r w:rsidRPr="00DD156B" w:rsidDel="00DD156B">
          <w:rPr>
            <w:noProof/>
            <w:rPrChange w:id="340" w:author="chenxia" w:date="2023-11-08T11:59:00Z">
              <w:rPr>
                <w:rStyle w:val="af0"/>
              </w:rPr>
            </w:rPrChange>
          </w:rPr>
          <w:delText>机械臂配准板详细设计说明</w:delText>
        </w:r>
        <w:r w:rsidDel="00DD156B">
          <w:rPr>
            <w:noProof/>
          </w:rPr>
          <w:tab/>
          <w:delText>29</w:delText>
        </w:r>
      </w:del>
    </w:p>
    <w:p w:rsidR="00A56EEE" w:rsidDel="00DD156B" w:rsidRDefault="00494307">
      <w:pPr>
        <w:pStyle w:val="30"/>
        <w:tabs>
          <w:tab w:val="left" w:pos="1680"/>
          <w:tab w:val="right" w:leader="dot" w:pos="8296"/>
        </w:tabs>
        <w:rPr>
          <w:del w:id="341" w:author="chenxia" w:date="2023-11-08T11:59:00Z"/>
          <w:rFonts w:eastAsiaTheme="minorEastAsia"/>
          <w:noProof/>
          <w:szCs w:val="22"/>
        </w:rPr>
      </w:pPr>
      <w:del w:id="342" w:author="chenxia" w:date="2023-11-08T11:59:00Z">
        <w:r w:rsidRPr="00DD156B" w:rsidDel="00DD156B">
          <w:rPr>
            <w:noProof/>
            <w:rPrChange w:id="343" w:author="chenxia" w:date="2023-11-08T11:59:00Z">
              <w:rPr>
                <w:rStyle w:val="af0"/>
              </w:rPr>
            </w:rPrChange>
          </w:rPr>
          <w:delText>3.5.7.</w:delText>
        </w:r>
        <w:r w:rsidDel="00DD156B">
          <w:rPr>
            <w:rFonts w:eastAsiaTheme="minorEastAsia"/>
            <w:noProof/>
            <w:szCs w:val="22"/>
          </w:rPr>
          <w:tab/>
        </w:r>
        <w:r w:rsidRPr="00DD156B" w:rsidDel="00DD156B">
          <w:rPr>
            <w:noProof/>
            <w:rPrChange w:id="344" w:author="chenxia" w:date="2023-11-08T11:59:00Z">
              <w:rPr>
                <w:rStyle w:val="af0"/>
              </w:rPr>
            </w:rPrChange>
          </w:rPr>
          <w:delText>探针详细设计说明</w:delText>
        </w:r>
        <w:r w:rsidDel="00DD156B">
          <w:rPr>
            <w:noProof/>
          </w:rPr>
          <w:tab/>
          <w:delText>31</w:delText>
        </w:r>
      </w:del>
    </w:p>
    <w:p w:rsidR="00A56EEE" w:rsidDel="00DD156B" w:rsidRDefault="00494307">
      <w:pPr>
        <w:pStyle w:val="30"/>
        <w:tabs>
          <w:tab w:val="left" w:pos="1680"/>
          <w:tab w:val="right" w:leader="dot" w:pos="8296"/>
        </w:tabs>
        <w:rPr>
          <w:del w:id="345" w:author="chenxia" w:date="2023-11-08T11:59:00Z"/>
          <w:rFonts w:eastAsiaTheme="minorEastAsia"/>
          <w:noProof/>
          <w:szCs w:val="22"/>
        </w:rPr>
      </w:pPr>
      <w:del w:id="346" w:author="chenxia" w:date="2023-11-08T11:59:00Z">
        <w:r w:rsidRPr="00DD156B" w:rsidDel="00DD156B">
          <w:rPr>
            <w:noProof/>
            <w:rPrChange w:id="347" w:author="chenxia" w:date="2023-11-08T11:59:00Z">
              <w:rPr>
                <w:rStyle w:val="af0"/>
              </w:rPr>
            </w:rPrChange>
          </w:rPr>
          <w:delText>3.5.8.</w:delText>
        </w:r>
        <w:r w:rsidDel="00DD156B">
          <w:rPr>
            <w:rFonts w:eastAsiaTheme="minorEastAsia"/>
            <w:noProof/>
            <w:szCs w:val="22"/>
          </w:rPr>
          <w:tab/>
        </w:r>
        <w:r w:rsidRPr="00DD156B" w:rsidDel="00DD156B">
          <w:rPr>
            <w:noProof/>
            <w:rPrChange w:id="348" w:author="chenxia" w:date="2023-11-08T11:59:00Z">
              <w:rPr>
                <w:rStyle w:val="af0"/>
              </w:rPr>
            </w:rPrChange>
          </w:rPr>
          <w:delText>标定器详细设计说明</w:delText>
        </w:r>
        <w:r w:rsidDel="00DD156B">
          <w:rPr>
            <w:noProof/>
          </w:rPr>
          <w:tab/>
          <w:delText>32</w:delText>
        </w:r>
      </w:del>
    </w:p>
    <w:p w:rsidR="00A56EEE" w:rsidDel="00DD156B" w:rsidRDefault="00494307">
      <w:pPr>
        <w:pStyle w:val="30"/>
        <w:tabs>
          <w:tab w:val="left" w:pos="1680"/>
          <w:tab w:val="right" w:leader="dot" w:pos="8296"/>
        </w:tabs>
        <w:rPr>
          <w:del w:id="349" w:author="chenxia" w:date="2023-11-08T11:59:00Z"/>
          <w:rFonts w:eastAsiaTheme="minorEastAsia"/>
          <w:noProof/>
          <w:szCs w:val="22"/>
        </w:rPr>
      </w:pPr>
      <w:del w:id="350" w:author="chenxia" w:date="2023-11-08T11:59:00Z">
        <w:r w:rsidRPr="00DD156B" w:rsidDel="00DD156B">
          <w:rPr>
            <w:noProof/>
            <w:rPrChange w:id="351" w:author="chenxia" w:date="2023-11-08T11:59:00Z">
              <w:rPr>
                <w:rStyle w:val="af0"/>
              </w:rPr>
            </w:rPrChange>
          </w:rPr>
          <w:delText>3.5.9.</w:delText>
        </w:r>
        <w:r w:rsidDel="00DD156B">
          <w:rPr>
            <w:rFonts w:eastAsiaTheme="minorEastAsia"/>
            <w:noProof/>
            <w:szCs w:val="22"/>
          </w:rPr>
          <w:tab/>
        </w:r>
        <w:r w:rsidRPr="00DD156B" w:rsidDel="00DD156B">
          <w:rPr>
            <w:noProof/>
            <w:rPrChange w:id="352" w:author="chenxia" w:date="2023-11-08T11:59:00Z">
              <w:rPr>
                <w:rStyle w:val="af0"/>
              </w:rPr>
            </w:rPrChange>
          </w:rPr>
          <w:delText>骨钻示踪器详细设计说明</w:delText>
        </w:r>
        <w:r w:rsidDel="00DD156B">
          <w:rPr>
            <w:noProof/>
          </w:rPr>
          <w:tab/>
          <w:delText>34</w:delText>
        </w:r>
      </w:del>
    </w:p>
    <w:p w:rsidR="00A56EEE" w:rsidDel="00DD156B" w:rsidRDefault="00494307">
      <w:pPr>
        <w:pStyle w:val="30"/>
        <w:tabs>
          <w:tab w:val="left" w:pos="1680"/>
          <w:tab w:val="right" w:leader="dot" w:pos="8296"/>
        </w:tabs>
        <w:rPr>
          <w:del w:id="353" w:author="chenxia" w:date="2023-11-08T11:59:00Z"/>
          <w:rFonts w:eastAsiaTheme="minorEastAsia"/>
          <w:noProof/>
          <w:szCs w:val="22"/>
        </w:rPr>
      </w:pPr>
      <w:del w:id="354" w:author="chenxia" w:date="2023-11-08T11:59:00Z">
        <w:r w:rsidRPr="00DD156B" w:rsidDel="00DD156B">
          <w:rPr>
            <w:noProof/>
            <w:rPrChange w:id="355" w:author="chenxia" w:date="2023-11-08T11:59:00Z">
              <w:rPr>
                <w:rStyle w:val="af0"/>
              </w:rPr>
            </w:rPrChange>
          </w:rPr>
          <w:delText>3.5.10.</w:delText>
        </w:r>
        <w:r w:rsidDel="00DD156B">
          <w:rPr>
            <w:rFonts w:eastAsiaTheme="minorEastAsia"/>
            <w:noProof/>
            <w:szCs w:val="22"/>
          </w:rPr>
          <w:tab/>
        </w:r>
        <w:r w:rsidRPr="00DD156B" w:rsidDel="00DD156B">
          <w:rPr>
            <w:noProof/>
            <w:rPrChange w:id="356" w:author="chenxia" w:date="2023-11-08T11:59:00Z">
              <w:rPr>
                <w:rStyle w:val="af0"/>
              </w:rPr>
            </w:rPrChange>
          </w:rPr>
          <w:delText>平板</w:delText>
        </w:r>
        <w:r w:rsidRPr="00DD156B" w:rsidDel="00DD156B">
          <w:rPr>
            <w:noProof/>
            <w:rPrChange w:id="357" w:author="chenxia" w:date="2023-11-08T11:59:00Z">
              <w:rPr>
                <w:rStyle w:val="af0"/>
              </w:rPr>
            </w:rPrChange>
          </w:rPr>
          <w:delText>C</w:delText>
        </w:r>
        <w:r w:rsidRPr="00DD156B" w:rsidDel="00DD156B">
          <w:rPr>
            <w:noProof/>
            <w:rPrChange w:id="358" w:author="chenxia" w:date="2023-11-08T11:59:00Z">
              <w:rPr>
                <w:rStyle w:val="af0"/>
              </w:rPr>
            </w:rPrChange>
          </w:rPr>
          <w:delText>臂机配准板详细设计说明</w:delText>
        </w:r>
        <w:r w:rsidDel="00DD156B">
          <w:rPr>
            <w:noProof/>
          </w:rPr>
          <w:tab/>
          <w:delText>35</w:delText>
        </w:r>
      </w:del>
    </w:p>
    <w:p w:rsidR="00A56EEE" w:rsidDel="00DD156B" w:rsidRDefault="00494307">
      <w:pPr>
        <w:pStyle w:val="30"/>
        <w:tabs>
          <w:tab w:val="left" w:pos="1680"/>
          <w:tab w:val="right" w:leader="dot" w:pos="8296"/>
        </w:tabs>
        <w:rPr>
          <w:del w:id="359" w:author="chenxia" w:date="2023-11-08T11:59:00Z"/>
          <w:rFonts w:eastAsiaTheme="minorEastAsia"/>
          <w:noProof/>
          <w:szCs w:val="22"/>
        </w:rPr>
      </w:pPr>
      <w:del w:id="360" w:author="chenxia" w:date="2023-11-08T11:59:00Z">
        <w:r w:rsidRPr="00DD156B" w:rsidDel="00DD156B">
          <w:rPr>
            <w:noProof/>
            <w:rPrChange w:id="361" w:author="chenxia" w:date="2023-11-08T11:59:00Z">
              <w:rPr>
                <w:rStyle w:val="af0"/>
              </w:rPr>
            </w:rPrChange>
          </w:rPr>
          <w:delText>3.5.11.</w:delText>
        </w:r>
        <w:r w:rsidDel="00DD156B">
          <w:rPr>
            <w:rFonts w:eastAsiaTheme="minorEastAsia"/>
            <w:noProof/>
            <w:szCs w:val="22"/>
          </w:rPr>
          <w:tab/>
        </w:r>
        <w:r w:rsidRPr="00DD156B" w:rsidDel="00DD156B">
          <w:rPr>
            <w:noProof/>
            <w:rPrChange w:id="362" w:author="chenxia" w:date="2023-11-08T11:59:00Z">
              <w:rPr>
                <w:rStyle w:val="af0"/>
              </w:rPr>
            </w:rPrChange>
          </w:rPr>
          <w:delText>影增</w:delText>
        </w:r>
        <w:r w:rsidRPr="00DD156B" w:rsidDel="00DD156B">
          <w:rPr>
            <w:noProof/>
            <w:rPrChange w:id="363" w:author="chenxia" w:date="2023-11-08T11:59:00Z">
              <w:rPr>
                <w:rStyle w:val="af0"/>
              </w:rPr>
            </w:rPrChange>
          </w:rPr>
          <w:delText>C</w:delText>
        </w:r>
        <w:r w:rsidRPr="00DD156B" w:rsidDel="00DD156B">
          <w:rPr>
            <w:noProof/>
            <w:rPrChange w:id="364" w:author="chenxia" w:date="2023-11-08T11:59:00Z">
              <w:rPr>
                <w:rStyle w:val="af0"/>
              </w:rPr>
            </w:rPrChange>
          </w:rPr>
          <w:delText>臂机配准板详细设计说明</w:delText>
        </w:r>
        <w:r w:rsidDel="00DD156B">
          <w:rPr>
            <w:noProof/>
          </w:rPr>
          <w:tab/>
          <w:delText>37</w:delText>
        </w:r>
      </w:del>
    </w:p>
    <w:p w:rsidR="00A56EEE" w:rsidDel="00DD156B" w:rsidRDefault="00494307">
      <w:pPr>
        <w:pStyle w:val="30"/>
        <w:tabs>
          <w:tab w:val="left" w:pos="1680"/>
          <w:tab w:val="right" w:leader="dot" w:pos="8296"/>
        </w:tabs>
        <w:rPr>
          <w:del w:id="365" w:author="chenxia" w:date="2023-11-08T11:59:00Z"/>
          <w:rFonts w:eastAsiaTheme="minorEastAsia"/>
          <w:noProof/>
          <w:szCs w:val="22"/>
        </w:rPr>
      </w:pPr>
      <w:del w:id="366" w:author="chenxia" w:date="2023-11-08T11:59:00Z">
        <w:r w:rsidRPr="00DD156B" w:rsidDel="00DD156B">
          <w:rPr>
            <w:noProof/>
            <w:rPrChange w:id="367" w:author="chenxia" w:date="2023-11-08T11:59:00Z">
              <w:rPr>
                <w:rStyle w:val="af0"/>
              </w:rPr>
            </w:rPrChange>
          </w:rPr>
          <w:delText>3.5.12.</w:delText>
        </w:r>
        <w:r w:rsidDel="00DD156B">
          <w:rPr>
            <w:rFonts w:eastAsiaTheme="minorEastAsia"/>
            <w:noProof/>
            <w:szCs w:val="22"/>
          </w:rPr>
          <w:tab/>
        </w:r>
        <w:r w:rsidRPr="00DD156B" w:rsidDel="00DD156B">
          <w:rPr>
            <w:noProof/>
            <w:rPrChange w:id="368" w:author="chenxia" w:date="2023-11-08T11:59:00Z">
              <w:rPr>
                <w:rStyle w:val="af0"/>
              </w:rPr>
            </w:rPrChange>
          </w:rPr>
          <w:delText>尖刀柄详细设计说明</w:delText>
        </w:r>
        <w:r w:rsidDel="00DD156B">
          <w:rPr>
            <w:noProof/>
          </w:rPr>
          <w:tab/>
          <w:delText>38</w:delText>
        </w:r>
      </w:del>
    </w:p>
    <w:p w:rsidR="00A56EEE" w:rsidDel="00DD156B" w:rsidRDefault="00494307">
      <w:pPr>
        <w:pStyle w:val="30"/>
        <w:tabs>
          <w:tab w:val="left" w:pos="1680"/>
          <w:tab w:val="right" w:leader="dot" w:pos="8296"/>
        </w:tabs>
        <w:rPr>
          <w:del w:id="369" w:author="chenxia" w:date="2023-11-08T11:59:00Z"/>
          <w:rFonts w:eastAsiaTheme="minorEastAsia"/>
          <w:noProof/>
          <w:szCs w:val="22"/>
        </w:rPr>
      </w:pPr>
      <w:del w:id="370" w:author="chenxia" w:date="2023-11-08T11:59:00Z">
        <w:r w:rsidRPr="00DD156B" w:rsidDel="00DD156B">
          <w:rPr>
            <w:noProof/>
            <w:rPrChange w:id="371" w:author="chenxia" w:date="2023-11-08T11:59:00Z">
              <w:rPr>
                <w:rStyle w:val="af0"/>
              </w:rPr>
            </w:rPrChange>
          </w:rPr>
          <w:delText>3.5.13.</w:delText>
        </w:r>
        <w:r w:rsidDel="00DD156B">
          <w:rPr>
            <w:rFonts w:eastAsiaTheme="minorEastAsia"/>
            <w:noProof/>
            <w:szCs w:val="22"/>
          </w:rPr>
          <w:tab/>
        </w:r>
        <w:r w:rsidRPr="00DD156B" w:rsidDel="00DD156B">
          <w:rPr>
            <w:noProof/>
            <w:rPrChange w:id="372" w:author="chenxia" w:date="2023-11-08T11:59:00Z">
              <w:rPr>
                <w:rStyle w:val="af0"/>
              </w:rPr>
            </w:rPrChange>
          </w:rPr>
          <w:delText>消毒盒详细设计说明</w:delText>
        </w:r>
        <w:r w:rsidDel="00DD156B">
          <w:rPr>
            <w:noProof/>
          </w:rPr>
          <w:tab/>
          <w:delText>39</w:delText>
        </w:r>
      </w:del>
    </w:p>
    <w:p w:rsidR="00A56EEE" w:rsidDel="00DD156B" w:rsidRDefault="00494307">
      <w:pPr>
        <w:pStyle w:val="21"/>
        <w:tabs>
          <w:tab w:val="left" w:pos="1050"/>
          <w:tab w:val="right" w:leader="dot" w:pos="8296"/>
        </w:tabs>
        <w:rPr>
          <w:del w:id="373" w:author="chenxia" w:date="2023-11-08T11:59:00Z"/>
          <w:rFonts w:eastAsiaTheme="minorEastAsia"/>
          <w:noProof/>
          <w:szCs w:val="22"/>
        </w:rPr>
      </w:pPr>
      <w:del w:id="374" w:author="chenxia" w:date="2023-11-08T11:59:00Z">
        <w:r w:rsidRPr="00DD156B" w:rsidDel="00DD156B">
          <w:rPr>
            <w:rFonts w:ascii="宋体" w:hAnsi="宋体" w:cs="宋体"/>
            <w:noProof/>
            <w:rPrChange w:id="375" w:author="chenxia" w:date="2023-11-08T11:59:00Z">
              <w:rPr>
                <w:rStyle w:val="af0"/>
                <w:rFonts w:ascii="宋体" w:hAnsi="宋体" w:cs="宋体"/>
              </w:rPr>
            </w:rPrChange>
          </w:rPr>
          <w:delText>3.6</w:delText>
        </w:r>
        <w:r w:rsidDel="00DD156B">
          <w:rPr>
            <w:rFonts w:eastAsiaTheme="minorEastAsia"/>
            <w:noProof/>
            <w:szCs w:val="22"/>
          </w:rPr>
          <w:tab/>
        </w:r>
        <w:r w:rsidRPr="00DD156B" w:rsidDel="00DD156B">
          <w:rPr>
            <w:noProof/>
            <w:rPrChange w:id="376" w:author="chenxia" w:date="2023-11-08T11:59:00Z">
              <w:rPr>
                <w:rStyle w:val="af0"/>
              </w:rPr>
            </w:rPrChange>
          </w:rPr>
          <w:delText>电磁兼容设计说明</w:delText>
        </w:r>
        <w:r w:rsidDel="00DD156B">
          <w:rPr>
            <w:noProof/>
          </w:rPr>
          <w:tab/>
          <w:delText>42</w:delText>
        </w:r>
      </w:del>
    </w:p>
    <w:p w:rsidR="00A56EEE" w:rsidDel="00DD156B" w:rsidRDefault="00494307">
      <w:pPr>
        <w:pStyle w:val="30"/>
        <w:tabs>
          <w:tab w:val="left" w:pos="1680"/>
          <w:tab w:val="right" w:leader="dot" w:pos="8296"/>
        </w:tabs>
        <w:rPr>
          <w:del w:id="377" w:author="chenxia" w:date="2023-11-08T11:59:00Z"/>
          <w:rFonts w:eastAsiaTheme="minorEastAsia"/>
          <w:noProof/>
          <w:szCs w:val="22"/>
        </w:rPr>
      </w:pPr>
      <w:del w:id="378" w:author="chenxia" w:date="2023-11-08T11:59:00Z">
        <w:r w:rsidRPr="00DD156B" w:rsidDel="00DD156B">
          <w:rPr>
            <w:noProof/>
            <w:rPrChange w:id="379" w:author="chenxia" w:date="2023-11-08T11:59:00Z">
              <w:rPr>
                <w:rStyle w:val="af0"/>
              </w:rPr>
            </w:rPrChange>
          </w:rPr>
          <w:delText>3.6.1.</w:delText>
        </w:r>
        <w:r w:rsidDel="00DD156B">
          <w:rPr>
            <w:rFonts w:eastAsiaTheme="minorEastAsia"/>
            <w:noProof/>
            <w:szCs w:val="22"/>
          </w:rPr>
          <w:tab/>
        </w:r>
        <w:r w:rsidRPr="00DD156B" w:rsidDel="00DD156B">
          <w:rPr>
            <w:noProof/>
            <w:rPrChange w:id="380" w:author="chenxia" w:date="2023-11-08T11:59:00Z">
              <w:rPr>
                <w:rStyle w:val="af0"/>
              </w:rPr>
            </w:rPrChange>
          </w:rPr>
          <w:delText>电磁兼容标准</w:delText>
        </w:r>
        <w:r w:rsidDel="00DD156B">
          <w:rPr>
            <w:noProof/>
          </w:rPr>
          <w:tab/>
          <w:delText>42</w:delText>
        </w:r>
      </w:del>
    </w:p>
    <w:p w:rsidR="00A56EEE" w:rsidDel="00DD156B" w:rsidRDefault="00494307">
      <w:pPr>
        <w:pStyle w:val="30"/>
        <w:tabs>
          <w:tab w:val="left" w:pos="1680"/>
          <w:tab w:val="right" w:leader="dot" w:pos="8296"/>
        </w:tabs>
        <w:rPr>
          <w:del w:id="381" w:author="chenxia" w:date="2023-11-08T11:59:00Z"/>
          <w:rFonts w:eastAsiaTheme="minorEastAsia"/>
          <w:noProof/>
          <w:szCs w:val="22"/>
        </w:rPr>
      </w:pPr>
      <w:del w:id="382" w:author="chenxia" w:date="2023-11-08T11:59:00Z">
        <w:r w:rsidRPr="00DD156B" w:rsidDel="00DD156B">
          <w:rPr>
            <w:noProof/>
            <w:rPrChange w:id="383" w:author="chenxia" w:date="2023-11-08T11:59:00Z">
              <w:rPr>
                <w:rStyle w:val="af0"/>
              </w:rPr>
            </w:rPrChange>
          </w:rPr>
          <w:delText>3.6.2.</w:delText>
        </w:r>
        <w:r w:rsidDel="00DD156B">
          <w:rPr>
            <w:rFonts w:eastAsiaTheme="minorEastAsia"/>
            <w:noProof/>
            <w:szCs w:val="22"/>
          </w:rPr>
          <w:tab/>
        </w:r>
        <w:r w:rsidRPr="00DD156B" w:rsidDel="00DD156B">
          <w:rPr>
            <w:noProof/>
            <w:rPrChange w:id="384" w:author="chenxia" w:date="2023-11-08T11:59:00Z">
              <w:rPr>
                <w:rStyle w:val="af0"/>
              </w:rPr>
            </w:rPrChange>
          </w:rPr>
          <w:delText>电磁兼容设计说明</w:delText>
        </w:r>
        <w:r w:rsidDel="00DD156B">
          <w:rPr>
            <w:noProof/>
          </w:rPr>
          <w:tab/>
          <w:delText>42</w:delText>
        </w:r>
      </w:del>
    </w:p>
    <w:p w:rsidR="00A56EEE" w:rsidDel="00DD156B" w:rsidRDefault="00494307">
      <w:pPr>
        <w:pStyle w:val="21"/>
        <w:tabs>
          <w:tab w:val="left" w:pos="1050"/>
          <w:tab w:val="right" w:leader="dot" w:pos="8296"/>
        </w:tabs>
        <w:rPr>
          <w:del w:id="385" w:author="chenxia" w:date="2023-11-08T11:59:00Z"/>
          <w:rFonts w:eastAsiaTheme="minorEastAsia"/>
          <w:noProof/>
          <w:szCs w:val="22"/>
        </w:rPr>
      </w:pPr>
      <w:del w:id="386" w:author="chenxia" w:date="2023-11-08T11:59:00Z">
        <w:r w:rsidRPr="00DD156B" w:rsidDel="00DD156B">
          <w:rPr>
            <w:rFonts w:ascii="宋体" w:hAnsi="宋体" w:cs="宋体"/>
            <w:noProof/>
            <w:rPrChange w:id="387" w:author="chenxia" w:date="2023-11-08T11:59:00Z">
              <w:rPr>
                <w:rStyle w:val="af0"/>
                <w:rFonts w:ascii="宋体" w:hAnsi="宋体" w:cs="宋体"/>
              </w:rPr>
            </w:rPrChange>
          </w:rPr>
          <w:delText>3.7</w:delText>
        </w:r>
        <w:r w:rsidDel="00DD156B">
          <w:rPr>
            <w:rFonts w:eastAsiaTheme="minorEastAsia"/>
            <w:noProof/>
            <w:szCs w:val="22"/>
          </w:rPr>
          <w:tab/>
        </w:r>
        <w:r w:rsidRPr="00DD156B" w:rsidDel="00DD156B">
          <w:rPr>
            <w:noProof/>
            <w:rPrChange w:id="388" w:author="chenxia" w:date="2023-11-08T11:59:00Z">
              <w:rPr>
                <w:rStyle w:val="af0"/>
              </w:rPr>
            </w:rPrChange>
          </w:rPr>
          <w:delText>接地及防静电设计说明</w:delText>
        </w:r>
        <w:r w:rsidDel="00DD156B">
          <w:rPr>
            <w:noProof/>
          </w:rPr>
          <w:tab/>
          <w:delText>43</w:delText>
        </w:r>
      </w:del>
    </w:p>
    <w:p w:rsidR="00A56EEE" w:rsidDel="00DD156B" w:rsidRDefault="00494307">
      <w:pPr>
        <w:pStyle w:val="30"/>
        <w:tabs>
          <w:tab w:val="left" w:pos="1680"/>
          <w:tab w:val="right" w:leader="dot" w:pos="8296"/>
        </w:tabs>
        <w:rPr>
          <w:del w:id="389" w:author="chenxia" w:date="2023-11-08T11:59:00Z"/>
          <w:rFonts w:eastAsiaTheme="minorEastAsia"/>
          <w:noProof/>
          <w:szCs w:val="22"/>
        </w:rPr>
      </w:pPr>
      <w:del w:id="390" w:author="chenxia" w:date="2023-11-08T11:59:00Z">
        <w:r w:rsidRPr="00DD156B" w:rsidDel="00DD156B">
          <w:rPr>
            <w:noProof/>
            <w:rPrChange w:id="391" w:author="chenxia" w:date="2023-11-08T11:59:00Z">
              <w:rPr>
                <w:rStyle w:val="af0"/>
              </w:rPr>
            </w:rPrChange>
          </w:rPr>
          <w:delText>3.7.1.</w:delText>
        </w:r>
        <w:r w:rsidDel="00DD156B">
          <w:rPr>
            <w:rFonts w:eastAsiaTheme="minorEastAsia"/>
            <w:noProof/>
            <w:szCs w:val="22"/>
          </w:rPr>
          <w:tab/>
        </w:r>
        <w:r w:rsidRPr="00DD156B" w:rsidDel="00DD156B">
          <w:rPr>
            <w:noProof/>
            <w:rPrChange w:id="392" w:author="chenxia" w:date="2023-11-08T11:59:00Z">
              <w:rPr>
                <w:rStyle w:val="af0"/>
              </w:rPr>
            </w:rPrChange>
          </w:rPr>
          <w:delText>接地电阻标准</w:delText>
        </w:r>
        <w:r w:rsidDel="00DD156B">
          <w:rPr>
            <w:noProof/>
          </w:rPr>
          <w:tab/>
          <w:delText>43</w:delText>
        </w:r>
      </w:del>
    </w:p>
    <w:p w:rsidR="00A56EEE" w:rsidDel="00DD156B" w:rsidRDefault="00494307">
      <w:pPr>
        <w:pStyle w:val="30"/>
        <w:tabs>
          <w:tab w:val="left" w:pos="1680"/>
          <w:tab w:val="right" w:leader="dot" w:pos="8296"/>
        </w:tabs>
        <w:rPr>
          <w:del w:id="393" w:author="chenxia" w:date="2023-11-08T11:59:00Z"/>
          <w:rFonts w:eastAsiaTheme="minorEastAsia"/>
          <w:noProof/>
          <w:szCs w:val="22"/>
        </w:rPr>
      </w:pPr>
      <w:del w:id="394" w:author="chenxia" w:date="2023-11-08T11:59:00Z">
        <w:r w:rsidRPr="00DD156B" w:rsidDel="00DD156B">
          <w:rPr>
            <w:noProof/>
            <w:rPrChange w:id="395" w:author="chenxia" w:date="2023-11-08T11:59:00Z">
              <w:rPr>
                <w:rStyle w:val="af0"/>
              </w:rPr>
            </w:rPrChange>
          </w:rPr>
          <w:delText>3.7.2.</w:delText>
        </w:r>
        <w:r w:rsidDel="00DD156B">
          <w:rPr>
            <w:rFonts w:eastAsiaTheme="minorEastAsia"/>
            <w:noProof/>
            <w:szCs w:val="22"/>
          </w:rPr>
          <w:tab/>
        </w:r>
        <w:r w:rsidRPr="00DD156B" w:rsidDel="00DD156B">
          <w:rPr>
            <w:noProof/>
            <w:rPrChange w:id="396" w:author="chenxia" w:date="2023-11-08T11:59:00Z">
              <w:rPr>
                <w:rStyle w:val="af0"/>
              </w:rPr>
            </w:rPrChange>
          </w:rPr>
          <w:delText>接地设计说明</w:delText>
        </w:r>
        <w:r w:rsidDel="00DD156B">
          <w:rPr>
            <w:noProof/>
          </w:rPr>
          <w:tab/>
          <w:delText>43</w:delText>
        </w:r>
      </w:del>
    </w:p>
    <w:p w:rsidR="00A56EEE" w:rsidDel="00DD156B" w:rsidRDefault="00494307">
      <w:pPr>
        <w:pStyle w:val="30"/>
        <w:tabs>
          <w:tab w:val="left" w:pos="1680"/>
          <w:tab w:val="right" w:leader="dot" w:pos="8296"/>
        </w:tabs>
        <w:rPr>
          <w:del w:id="397" w:author="chenxia" w:date="2023-11-08T11:59:00Z"/>
          <w:rFonts w:eastAsiaTheme="minorEastAsia"/>
          <w:noProof/>
          <w:szCs w:val="22"/>
        </w:rPr>
      </w:pPr>
      <w:del w:id="398" w:author="chenxia" w:date="2023-11-08T11:59:00Z">
        <w:r w:rsidRPr="00DD156B" w:rsidDel="00DD156B">
          <w:rPr>
            <w:noProof/>
            <w:rPrChange w:id="399" w:author="chenxia" w:date="2023-11-08T11:59:00Z">
              <w:rPr>
                <w:rStyle w:val="af0"/>
              </w:rPr>
            </w:rPrChange>
          </w:rPr>
          <w:delText>3.7.3.</w:delText>
        </w:r>
        <w:r w:rsidDel="00DD156B">
          <w:rPr>
            <w:rFonts w:eastAsiaTheme="minorEastAsia"/>
            <w:noProof/>
            <w:szCs w:val="22"/>
          </w:rPr>
          <w:tab/>
        </w:r>
        <w:r w:rsidRPr="00DD156B" w:rsidDel="00DD156B">
          <w:rPr>
            <w:noProof/>
            <w:rPrChange w:id="400" w:author="chenxia" w:date="2023-11-08T11:59:00Z">
              <w:rPr>
                <w:rStyle w:val="af0"/>
              </w:rPr>
            </w:rPrChange>
          </w:rPr>
          <w:delText>静电放电标准</w:delText>
        </w:r>
        <w:r w:rsidDel="00DD156B">
          <w:rPr>
            <w:noProof/>
          </w:rPr>
          <w:tab/>
          <w:delText>43</w:delText>
        </w:r>
      </w:del>
    </w:p>
    <w:p w:rsidR="00A56EEE" w:rsidDel="00DD156B" w:rsidRDefault="00494307">
      <w:pPr>
        <w:pStyle w:val="30"/>
        <w:tabs>
          <w:tab w:val="left" w:pos="1680"/>
          <w:tab w:val="right" w:leader="dot" w:pos="8296"/>
        </w:tabs>
        <w:rPr>
          <w:del w:id="401" w:author="chenxia" w:date="2023-11-08T11:59:00Z"/>
          <w:rFonts w:eastAsiaTheme="minorEastAsia"/>
          <w:noProof/>
          <w:szCs w:val="22"/>
        </w:rPr>
      </w:pPr>
      <w:del w:id="402" w:author="chenxia" w:date="2023-11-08T11:59:00Z">
        <w:r w:rsidRPr="00DD156B" w:rsidDel="00DD156B">
          <w:rPr>
            <w:noProof/>
            <w:rPrChange w:id="403" w:author="chenxia" w:date="2023-11-08T11:59:00Z">
              <w:rPr>
                <w:rStyle w:val="af0"/>
              </w:rPr>
            </w:rPrChange>
          </w:rPr>
          <w:delText>3.7.4.</w:delText>
        </w:r>
        <w:r w:rsidDel="00DD156B">
          <w:rPr>
            <w:rFonts w:eastAsiaTheme="minorEastAsia"/>
            <w:noProof/>
            <w:szCs w:val="22"/>
          </w:rPr>
          <w:tab/>
        </w:r>
        <w:r w:rsidRPr="00DD156B" w:rsidDel="00DD156B">
          <w:rPr>
            <w:noProof/>
            <w:rPrChange w:id="404" w:author="chenxia" w:date="2023-11-08T11:59:00Z">
              <w:rPr>
                <w:rStyle w:val="af0"/>
              </w:rPr>
            </w:rPrChange>
          </w:rPr>
          <w:delText>静电设计说明</w:delText>
        </w:r>
        <w:r w:rsidDel="00DD156B">
          <w:rPr>
            <w:noProof/>
          </w:rPr>
          <w:tab/>
          <w:delText>43</w:delText>
        </w:r>
      </w:del>
    </w:p>
    <w:p w:rsidR="00A56EEE" w:rsidDel="00DD156B" w:rsidRDefault="00494307">
      <w:pPr>
        <w:pStyle w:val="10"/>
        <w:tabs>
          <w:tab w:val="right" w:leader="dot" w:pos="8296"/>
        </w:tabs>
        <w:rPr>
          <w:del w:id="405" w:author="chenxia" w:date="2023-11-08T11:59:00Z"/>
          <w:rFonts w:eastAsiaTheme="minorEastAsia"/>
          <w:noProof/>
          <w:szCs w:val="22"/>
        </w:rPr>
      </w:pPr>
      <w:del w:id="406" w:author="chenxia" w:date="2023-11-08T11:59:00Z">
        <w:r w:rsidRPr="00DD156B" w:rsidDel="00DD156B">
          <w:rPr>
            <w:noProof/>
            <w:rPrChange w:id="407" w:author="chenxia" w:date="2023-11-08T11:59:00Z">
              <w:rPr>
                <w:rStyle w:val="af0"/>
              </w:rPr>
            </w:rPrChange>
          </w:rPr>
          <w:delText>第四章</w:delText>
        </w:r>
        <w:r w:rsidRPr="00DD156B" w:rsidDel="00DD156B">
          <w:rPr>
            <w:noProof/>
            <w:rPrChange w:id="408" w:author="chenxia" w:date="2023-11-08T11:59:00Z">
              <w:rPr>
                <w:rStyle w:val="af0"/>
              </w:rPr>
            </w:rPrChange>
          </w:rPr>
          <w:delText xml:space="preserve"> </w:delText>
        </w:r>
        <w:r w:rsidRPr="00DD156B" w:rsidDel="00DD156B">
          <w:rPr>
            <w:noProof/>
            <w:rPrChange w:id="409" w:author="chenxia" w:date="2023-11-08T11:59:00Z">
              <w:rPr>
                <w:rStyle w:val="af0"/>
              </w:rPr>
            </w:rPrChange>
          </w:rPr>
          <w:delText>总结</w:delText>
        </w:r>
        <w:r w:rsidDel="00DD156B">
          <w:rPr>
            <w:noProof/>
          </w:rPr>
          <w:tab/>
          <w:delText>43</w:delText>
        </w:r>
      </w:del>
    </w:p>
    <w:p w:rsidR="00A56EEE" w:rsidRDefault="00494307">
      <w:pPr>
        <w:sectPr w:rsidR="00A56EEE">
          <w:headerReference w:type="default" r:id="rId9"/>
          <w:footerReference w:type="default" r:id="rId10"/>
          <w:pgSz w:w="11906" w:h="16838"/>
          <w:pgMar w:top="1417" w:right="1800" w:bottom="850" w:left="1800" w:header="851" w:footer="454" w:gutter="0"/>
          <w:pgNumType w:fmt="upperRoman" w:start="1"/>
          <w:cols w:space="0"/>
          <w:docGrid w:type="lines" w:linePitch="380"/>
        </w:sectPr>
      </w:pPr>
      <w:r>
        <w:fldChar w:fldCharType="end"/>
      </w:r>
    </w:p>
    <w:p w:rsidR="00A56EEE" w:rsidRDefault="00494307">
      <w:pPr>
        <w:pStyle w:val="1"/>
      </w:pPr>
      <w:bookmarkStart w:id="410" w:name="_Toc15339"/>
      <w:bookmarkStart w:id="411" w:name="_Toc150337199"/>
      <w:r>
        <w:rPr>
          <w:rFonts w:hint="eastAsia"/>
        </w:rPr>
        <w:lastRenderedPageBreak/>
        <w:t>结构设计概述</w:t>
      </w:r>
      <w:bookmarkEnd w:id="410"/>
      <w:bookmarkEnd w:id="411"/>
    </w:p>
    <w:p w:rsidR="00A56EEE" w:rsidRDefault="00494307">
      <w:pPr>
        <w:pStyle w:val="2"/>
      </w:pPr>
      <w:bookmarkStart w:id="412" w:name="_Toc21068"/>
      <w:bookmarkStart w:id="413" w:name="_Toc150337200"/>
      <w:r>
        <w:rPr>
          <w:rFonts w:hint="eastAsia"/>
        </w:rPr>
        <w:t>产品概述</w:t>
      </w:r>
      <w:bookmarkEnd w:id="412"/>
      <w:bookmarkEnd w:id="413"/>
    </w:p>
    <w:p w:rsidR="00A56EEE" w:rsidRDefault="00CE2806">
      <w:pPr>
        <w:spacing w:before="156" w:after="156"/>
        <w:ind w:firstLine="420"/>
        <w:rPr>
          <w:color w:val="000000" w:themeColor="text1"/>
        </w:rPr>
      </w:pPr>
      <w:r>
        <w:rPr>
          <w:rFonts w:hint="eastAsia"/>
          <w:color w:val="000000" w:themeColor="text1"/>
        </w:rPr>
        <w:t>MS-002P</w:t>
      </w:r>
      <w:r w:rsidR="00494307">
        <w:rPr>
          <w:rFonts w:hint="eastAsia"/>
          <w:color w:val="000000" w:themeColor="text1"/>
        </w:rPr>
        <w:t>骨科导航定位系统由执行台车、导航台车、操作台车、</w:t>
      </w:r>
      <w:r>
        <w:rPr>
          <w:rFonts w:hint="eastAsia"/>
          <w:color w:val="000000" w:themeColor="text1"/>
        </w:rPr>
        <w:t>定位附件</w:t>
      </w:r>
      <w:r w:rsidR="00494307">
        <w:rPr>
          <w:rFonts w:hint="eastAsia"/>
          <w:color w:val="000000" w:themeColor="text1"/>
        </w:rPr>
        <w:t>等组成。</w:t>
      </w:r>
    </w:p>
    <w:p w:rsidR="00A56EEE" w:rsidRDefault="00494307">
      <w:pPr>
        <w:ind w:firstLine="420"/>
      </w:pPr>
      <w:r>
        <w:rPr>
          <w:rFonts w:hint="eastAsia"/>
        </w:rPr>
        <w:t>导航台车是骨科手术导航定位系统的重要组成部分，主要由双目相机、显示器、工作站等组成。</w:t>
      </w:r>
    </w:p>
    <w:p w:rsidR="00A56EEE" w:rsidRDefault="00494307">
      <w:pPr>
        <w:pStyle w:val="a0"/>
        <w:ind w:firstLine="420"/>
      </w:pPr>
      <w:r>
        <w:rPr>
          <w:rFonts w:hint="eastAsia"/>
          <w:color w:val="000000" w:themeColor="text1"/>
        </w:rPr>
        <w:t>执行台车是骨科导航定位系统的核心组成部分，主要是安装机械臂和相关的末端器械等，根据手术规划执行相关定位动作。</w:t>
      </w:r>
    </w:p>
    <w:p w:rsidR="00A56EEE" w:rsidRDefault="00494307">
      <w:pPr>
        <w:ind w:firstLine="420"/>
      </w:pPr>
      <w:r>
        <w:rPr>
          <w:rFonts w:hint="eastAsia"/>
        </w:rPr>
        <w:t>操作台车是骨科手术导航定位系统的选配部分，主要包含显示器和收纳箱。</w:t>
      </w:r>
      <w:r>
        <w:rPr>
          <w:rFonts w:hint="eastAsia"/>
        </w:rPr>
        <w:t xml:space="preserve">   </w:t>
      </w:r>
    </w:p>
    <w:p w:rsidR="00A56EEE" w:rsidRDefault="00CE2806">
      <w:pPr>
        <w:spacing w:before="156" w:after="156"/>
        <w:ind w:firstLine="420"/>
      </w:pPr>
      <w:r>
        <w:rPr>
          <w:rFonts w:hint="eastAsia"/>
        </w:rPr>
        <w:t>定位附件</w:t>
      </w:r>
      <w:r w:rsidR="00494307">
        <w:rPr>
          <w:rFonts w:hint="eastAsia"/>
        </w:rPr>
        <w:t>是骨科导航定位系统的重要组成部分，</w:t>
      </w:r>
      <w:r>
        <w:rPr>
          <w:rFonts w:hint="eastAsia"/>
        </w:rPr>
        <w:t>定位附件</w:t>
      </w:r>
      <w:r w:rsidR="00494307">
        <w:rPr>
          <w:rFonts w:hint="eastAsia"/>
        </w:rPr>
        <w:t>内主要包括各类套筒、各类配准板、定位器、探针、</w:t>
      </w:r>
      <w:r>
        <w:rPr>
          <w:rFonts w:hint="eastAsia"/>
        </w:rPr>
        <w:t>棘突夹、</w:t>
      </w:r>
      <w:r w:rsidR="00494307">
        <w:rPr>
          <w:rFonts w:hint="eastAsia"/>
        </w:rPr>
        <w:t>各类示踪器等。</w:t>
      </w:r>
    </w:p>
    <w:p w:rsidR="00A56EEE" w:rsidRDefault="00494307">
      <w:pPr>
        <w:pStyle w:val="2"/>
      </w:pPr>
      <w:bookmarkStart w:id="414" w:name="_Toc29197"/>
      <w:bookmarkStart w:id="415" w:name="_Toc150337201"/>
      <w:r>
        <w:rPr>
          <w:rFonts w:hint="eastAsia"/>
        </w:rPr>
        <w:t>产品设计需求</w:t>
      </w:r>
      <w:bookmarkEnd w:id="414"/>
      <w:bookmarkEnd w:id="415"/>
    </w:p>
    <w:p w:rsidR="00A56EEE" w:rsidRDefault="00CE2806">
      <w:pPr>
        <w:ind w:firstLine="420"/>
      </w:pPr>
      <w:r>
        <w:rPr>
          <w:rFonts w:hint="eastAsia"/>
        </w:rPr>
        <w:t>MS-002P</w:t>
      </w:r>
      <w:r w:rsidR="00494307">
        <w:rPr>
          <w:rFonts w:hint="eastAsia"/>
        </w:rPr>
        <w:t>骨科手术导航定位系统的设计需求详见《</w:t>
      </w:r>
      <w:r>
        <w:rPr>
          <w:rFonts w:hint="eastAsia"/>
        </w:rPr>
        <w:t>MS-002P</w:t>
      </w:r>
      <w:r w:rsidR="00494307">
        <w:rPr>
          <w:rFonts w:hint="eastAsia"/>
        </w:rPr>
        <w:t>技术需求规格书》和《</w:t>
      </w:r>
      <w:r>
        <w:rPr>
          <w:rFonts w:hint="eastAsia"/>
        </w:rPr>
        <w:t>MS-002P</w:t>
      </w:r>
      <w:r w:rsidR="00494307">
        <w:rPr>
          <w:rFonts w:hint="eastAsia"/>
        </w:rPr>
        <w:t>结构概要设计说明书》。</w:t>
      </w:r>
    </w:p>
    <w:p w:rsidR="00A56EEE" w:rsidRDefault="00494307">
      <w:pPr>
        <w:pStyle w:val="1"/>
      </w:pPr>
      <w:bookmarkStart w:id="416" w:name="_Toc9226"/>
      <w:bookmarkStart w:id="417" w:name="_Toc150337202"/>
      <w:r>
        <w:rPr>
          <w:rFonts w:hint="eastAsia"/>
        </w:rPr>
        <w:t>风险分析与评估</w:t>
      </w:r>
      <w:bookmarkEnd w:id="416"/>
      <w:bookmarkEnd w:id="417"/>
    </w:p>
    <w:p w:rsidR="00A56EEE" w:rsidRDefault="00CE2806">
      <w:pPr>
        <w:ind w:firstLine="420"/>
      </w:pPr>
      <w:r>
        <w:rPr>
          <w:rFonts w:hint="eastAsia"/>
        </w:rPr>
        <w:t>MS-002P</w:t>
      </w:r>
      <w:r w:rsidR="00494307">
        <w:rPr>
          <w:rFonts w:hint="eastAsia"/>
        </w:rPr>
        <w:t xml:space="preserve"> </w:t>
      </w:r>
      <w:r w:rsidR="00494307">
        <w:rPr>
          <w:rFonts w:hint="eastAsia"/>
        </w:rPr>
        <w:t>骨科手术导航定位系统结构设计的风险分析与评估详见《</w:t>
      </w:r>
      <w:r>
        <w:rPr>
          <w:rFonts w:hint="eastAsia"/>
        </w:rPr>
        <w:t>MS-002P</w:t>
      </w:r>
      <w:r w:rsidR="00494307">
        <w:rPr>
          <w:rFonts w:hint="eastAsia"/>
        </w:rPr>
        <w:t>设计失效模式分析</w:t>
      </w:r>
      <w:r w:rsidR="00494307">
        <w:rPr>
          <w:rFonts w:hint="eastAsia"/>
        </w:rPr>
        <w:t>(D-FMEA)_</w:t>
      </w:r>
      <w:r w:rsidR="00494307">
        <w:rPr>
          <w:rFonts w:hint="eastAsia"/>
        </w:rPr>
        <w:t>机械结构》。</w:t>
      </w:r>
    </w:p>
    <w:p w:rsidR="00A56EEE" w:rsidRDefault="00494307">
      <w:pPr>
        <w:pStyle w:val="1"/>
      </w:pPr>
      <w:bookmarkStart w:id="418" w:name="_Toc27784"/>
      <w:bookmarkStart w:id="419" w:name="_Toc150337203"/>
      <w:r>
        <w:rPr>
          <w:rFonts w:hint="eastAsia"/>
        </w:rPr>
        <w:t>结构详细设计说明</w:t>
      </w:r>
      <w:bookmarkEnd w:id="418"/>
      <w:bookmarkEnd w:id="419"/>
    </w:p>
    <w:p w:rsidR="00A56EEE" w:rsidRDefault="00494307">
      <w:pPr>
        <w:pStyle w:val="2"/>
      </w:pPr>
      <w:bookmarkStart w:id="420" w:name="_Toc150337204"/>
      <w:r>
        <w:rPr>
          <w:rFonts w:hint="eastAsia"/>
        </w:rPr>
        <w:t>结构设计概述</w:t>
      </w:r>
      <w:bookmarkEnd w:id="420"/>
    </w:p>
    <w:p w:rsidR="00A56EEE" w:rsidRDefault="00CE2806">
      <w:pPr>
        <w:ind w:firstLine="420"/>
      </w:pPr>
      <w:r>
        <w:rPr>
          <w:rFonts w:hint="eastAsia"/>
        </w:rPr>
        <w:t>MS-002P</w:t>
      </w:r>
      <w:r w:rsidR="00494307">
        <w:rPr>
          <w:rFonts w:hint="eastAsia"/>
        </w:rPr>
        <w:t>系统由导航台车、执行台车、操作台车和</w:t>
      </w:r>
      <w:r>
        <w:rPr>
          <w:rFonts w:hint="eastAsia"/>
        </w:rPr>
        <w:t>定位附件</w:t>
      </w:r>
      <w:r w:rsidR="00494307">
        <w:rPr>
          <w:rFonts w:hint="eastAsia"/>
        </w:rPr>
        <w:t>组成。</w:t>
      </w:r>
    </w:p>
    <w:p w:rsidR="00A56EEE" w:rsidRDefault="00494307">
      <w:pPr>
        <w:ind w:firstLine="420"/>
        <w:jc w:val="left"/>
      </w:pPr>
      <w:r>
        <w:rPr>
          <w:rFonts w:hint="eastAsia"/>
        </w:rPr>
        <w:t>产品结构形态如下图所示：</w:t>
      </w:r>
      <w:r>
        <w:rPr>
          <w:noProof/>
        </w:rPr>
        <w:lastRenderedPageBreak/>
        <w:drawing>
          <wp:inline distT="0" distB="0" distL="0" distR="0" wp14:anchorId="6D5310A8" wp14:editId="26B2E6FB">
            <wp:extent cx="5274310" cy="42627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4310" cy="4262755"/>
                    </a:xfrm>
                    <a:prstGeom prst="rect">
                      <a:avLst/>
                    </a:prstGeom>
                  </pic:spPr>
                </pic:pic>
              </a:graphicData>
            </a:graphic>
          </wp:inline>
        </w:drawing>
      </w:r>
    </w:p>
    <w:p w:rsidR="00A56EEE" w:rsidRDefault="00494307">
      <w:pPr>
        <w:pStyle w:val="a5"/>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1</w:t>
      </w:r>
      <w:r>
        <w:fldChar w:fldCharType="end"/>
      </w:r>
      <w:r>
        <w:rPr>
          <w:rFonts w:hint="eastAsia"/>
        </w:rPr>
        <w:t xml:space="preserve"> </w:t>
      </w:r>
      <w:r>
        <w:rPr>
          <w:rFonts w:hint="eastAsia"/>
        </w:rPr>
        <w:t>产品结构图</w:t>
      </w:r>
    </w:p>
    <w:p w:rsidR="00A56EEE" w:rsidRDefault="00494307">
      <w:pPr>
        <w:jc w:val="left"/>
        <w:rPr>
          <w:b/>
          <w:bCs/>
          <w:u w:val="single"/>
        </w:rPr>
      </w:pPr>
      <w:r>
        <w:rPr>
          <w:rFonts w:hint="eastAsia"/>
          <w:b/>
          <w:bCs/>
          <w:u w:val="single"/>
        </w:rPr>
        <w:t>注：上图不含</w:t>
      </w:r>
      <w:r w:rsidR="00CE2806">
        <w:rPr>
          <w:rFonts w:hint="eastAsia"/>
          <w:b/>
          <w:bCs/>
          <w:u w:val="single"/>
        </w:rPr>
        <w:t>定位附件</w:t>
      </w:r>
      <w:r>
        <w:rPr>
          <w:rFonts w:hint="eastAsia"/>
          <w:b/>
          <w:bCs/>
          <w:u w:val="single"/>
        </w:rPr>
        <w:t>，</w:t>
      </w:r>
      <w:r w:rsidR="00CE2806">
        <w:rPr>
          <w:rFonts w:hint="eastAsia"/>
          <w:b/>
          <w:bCs/>
          <w:u w:val="single"/>
        </w:rPr>
        <w:t>定位附件</w:t>
      </w:r>
      <w:r>
        <w:rPr>
          <w:rFonts w:hint="eastAsia"/>
          <w:b/>
          <w:bCs/>
          <w:u w:val="single"/>
        </w:rPr>
        <w:t>为各类器械。</w:t>
      </w:r>
    </w:p>
    <w:p w:rsidR="00A56EEE" w:rsidRDefault="00494307">
      <w:pPr>
        <w:pStyle w:val="2"/>
      </w:pPr>
      <w:bookmarkStart w:id="421" w:name="_Toc7955"/>
      <w:bookmarkStart w:id="422" w:name="_Toc290"/>
      <w:bookmarkStart w:id="423" w:name="_Toc30494"/>
      <w:bookmarkStart w:id="424" w:name="_Toc150337205"/>
      <w:r>
        <w:rPr>
          <w:rFonts w:hint="eastAsia"/>
        </w:rPr>
        <w:t>导航台车详细设计说明</w:t>
      </w:r>
      <w:bookmarkEnd w:id="421"/>
      <w:bookmarkEnd w:id="422"/>
      <w:bookmarkEnd w:id="424"/>
    </w:p>
    <w:p w:rsidR="00A56EEE" w:rsidRDefault="00494307">
      <w:pPr>
        <w:pStyle w:val="3"/>
      </w:pPr>
      <w:bookmarkStart w:id="425" w:name="_Toc7364"/>
      <w:bookmarkStart w:id="426" w:name="_Toc3610"/>
      <w:bookmarkStart w:id="427" w:name="_Toc150337206"/>
      <w:r>
        <w:rPr>
          <w:rFonts w:hint="eastAsia"/>
        </w:rPr>
        <w:t>导航台车详细设计概述</w:t>
      </w:r>
      <w:bookmarkEnd w:id="425"/>
      <w:bookmarkEnd w:id="426"/>
      <w:bookmarkEnd w:id="427"/>
    </w:p>
    <w:p w:rsidR="00A56EEE" w:rsidRDefault="00494307">
      <w:pPr>
        <w:numPr>
          <w:ilvl w:val="255"/>
          <w:numId w:val="0"/>
        </w:numPr>
        <w:spacing w:before="156" w:after="156"/>
        <w:ind w:firstLine="420"/>
        <w:rPr>
          <w:color w:val="000000" w:themeColor="text1"/>
        </w:rPr>
      </w:pPr>
      <w:r>
        <w:rPr>
          <w:rFonts w:hint="eastAsia"/>
          <w:color w:val="000000" w:themeColor="text1"/>
        </w:rPr>
        <w:t>导航台车根据结构功能和装配顺序，拆分成多个子模块，每个子模块单独进行详细设计，各子模块需设计相互配合的安装结构；关键的承重结构件和内部堆叠进行重点分析和设计。</w:t>
      </w:r>
    </w:p>
    <w:p w:rsidR="00A56EEE" w:rsidRDefault="00494307">
      <w:pPr>
        <w:numPr>
          <w:ilvl w:val="255"/>
          <w:numId w:val="0"/>
        </w:numPr>
        <w:ind w:firstLine="420"/>
      </w:pPr>
      <w:r>
        <w:rPr>
          <w:rFonts w:hint="eastAsia"/>
          <w:szCs w:val="21"/>
        </w:rPr>
        <w:fldChar w:fldCharType="begin"/>
      </w:r>
      <w:r>
        <w:rPr>
          <w:rFonts w:hint="eastAsia"/>
          <w:szCs w:val="21"/>
        </w:rPr>
        <w:instrText xml:space="preserve"> REF _Ref32222 \h </w:instrText>
      </w:r>
      <w:r>
        <w:rPr>
          <w:rFonts w:hint="eastAsia"/>
          <w:szCs w:val="21"/>
        </w:rPr>
      </w:r>
      <w:r>
        <w:rPr>
          <w:rFonts w:hint="eastAsia"/>
          <w:szCs w:val="21"/>
        </w:rPr>
        <w:fldChar w:fldCharType="separate"/>
      </w:r>
      <w:ins w:id="428" w:author="chenxia" w:date="2023-11-08T11:59:00Z">
        <w:r w:rsidR="00DD156B">
          <w:t>图</w:t>
        </w:r>
        <w:r w:rsidR="00DD156B">
          <w:t xml:space="preserve"> </w:t>
        </w:r>
        <w:r w:rsidR="00DD156B">
          <w:rPr>
            <w:noProof/>
          </w:rPr>
          <w:t>2</w:t>
        </w:r>
        <w:r w:rsidR="00DD156B">
          <w:rPr>
            <w:rFonts w:hint="eastAsia"/>
          </w:rPr>
          <w:t>导航台车整体示意图</w:t>
        </w:r>
      </w:ins>
      <w:del w:id="429" w:author="chenxia" w:date="2023-11-08T11:59:00Z">
        <w:r w:rsidDel="00DD156B">
          <w:delText>图</w:delText>
        </w:r>
        <w:r w:rsidDel="00DD156B">
          <w:delText xml:space="preserve"> 2</w:delText>
        </w:r>
        <w:r w:rsidDel="00DD156B">
          <w:rPr>
            <w:rFonts w:hint="eastAsia"/>
          </w:rPr>
          <w:delText>导航台车整体示意图</w:delText>
        </w:r>
      </w:del>
      <w:r>
        <w:rPr>
          <w:rFonts w:hint="eastAsia"/>
          <w:szCs w:val="21"/>
        </w:rPr>
        <w:fldChar w:fldCharType="end"/>
      </w:r>
      <w:r>
        <w:rPr>
          <w:rFonts w:hint="eastAsia"/>
          <w:szCs w:val="21"/>
        </w:rPr>
        <w:t>如下所示：</w:t>
      </w:r>
    </w:p>
    <w:p w:rsidR="00A56EEE" w:rsidRDefault="00494307">
      <w:pPr>
        <w:jc w:val="center"/>
      </w:pPr>
      <w:r>
        <w:rPr>
          <w:noProof/>
        </w:rPr>
        <w:lastRenderedPageBreak/>
        <w:drawing>
          <wp:inline distT="0" distB="0" distL="114300" distR="114300" wp14:anchorId="3853FF07" wp14:editId="096B9334">
            <wp:extent cx="3866515" cy="4158615"/>
            <wp:effectExtent l="0" t="0" r="635"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clrChange>
                        <a:clrFrom>
                          <a:srgbClr val="F9F9F9"/>
                        </a:clrFrom>
                        <a:clrTo>
                          <a:srgbClr val="F9F9F9">
                            <a:alpha val="0"/>
                          </a:srgbClr>
                        </a:clrTo>
                      </a:clrChange>
                    </a:blip>
                    <a:stretch>
                      <a:fillRect/>
                    </a:stretch>
                  </pic:blipFill>
                  <pic:spPr>
                    <a:xfrm>
                      <a:off x="0" y="0"/>
                      <a:ext cx="3866515" cy="4158615"/>
                    </a:xfrm>
                    <a:prstGeom prst="rect">
                      <a:avLst/>
                    </a:prstGeom>
                    <a:noFill/>
                    <a:ln>
                      <a:noFill/>
                    </a:ln>
                  </pic:spPr>
                </pic:pic>
              </a:graphicData>
            </a:graphic>
          </wp:inline>
        </w:drawing>
      </w:r>
    </w:p>
    <w:p w:rsidR="00A56EEE" w:rsidRDefault="00494307">
      <w:pPr>
        <w:pStyle w:val="a5"/>
        <w:jc w:val="center"/>
        <w:rPr>
          <w:rFonts w:eastAsia="宋体"/>
        </w:rPr>
      </w:pPr>
      <w:bookmarkStart w:id="430" w:name="_Ref32222"/>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2</w:t>
      </w:r>
      <w:r>
        <w:fldChar w:fldCharType="end"/>
      </w:r>
      <w:r>
        <w:rPr>
          <w:rFonts w:hint="eastAsia"/>
        </w:rPr>
        <w:t>导航台车整体示意图</w:t>
      </w:r>
      <w:bookmarkEnd w:id="430"/>
    </w:p>
    <w:p w:rsidR="00A56EEE" w:rsidRDefault="00494307">
      <w:pPr>
        <w:ind w:firstLine="420"/>
      </w:pPr>
      <w:r>
        <w:rPr>
          <w:rFonts w:hint="eastAsia"/>
        </w:rPr>
        <w:fldChar w:fldCharType="begin"/>
      </w:r>
      <w:r>
        <w:rPr>
          <w:rFonts w:hint="eastAsia"/>
        </w:rPr>
        <w:instrText xml:space="preserve"> REF _Ref14144 \h </w:instrText>
      </w:r>
      <w:r>
        <w:rPr>
          <w:rFonts w:hint="eastAsia"/>
        </w:rPr>
      </w:r>
      <w:r>
        <w:rPr>
          <w:rFonts w:hint="eastAsia"/>
        </w:rPr>
        <w:fldChar w:fldCharType="separate"/>
      </w:r>
      <w:ins w:id="431" w:author="chenxia" w:date="2023-11-08T11:59:00Z">
        <w:r w:rsidR="00DD156B">
          <w:t>表</w:t>
        </w:r>
        <w:r w:rsidR="00DD156B">
          <w:t xml:space="preserve"> </w:t>
        </w:r>
        <w:r w:rsidR="00DD156B">
          <w:rPr>
            <w:noProof/>
          </w:rPr>
          <w:t>1</w:t>
        </w:r>
        <w:r w:rsidR="00DD156B">
          <w:rPr>
            <w:rFonts w:hint="eastAsia"/>
          </w:rPr>
          <w:t xml:space="preserve"> </w:t>
        </w:r>
        <w:r w:rsidR="00DD156B">
          <w:rPr>
            <w:rFonts w:hint="eastAsia"/>
          </w:rPr>
          <w:t>导航台车结构功能</w:t>
        </w:r>
      </w:ins>
      <w:del w:id="432" w:author="chenxia" w:date="2023-11-08T11:59:00Z">
        <w:r w:rsidDel="00DD156B">
          <w:delText>表</w:delText>
        </w:r>
        <w:r w:rsidDel="00DD156B">
          <w:delText xml:space="preserve"> 1</w:delText>
        </w:r>
        <w:r w:rsidDel="00DD156B">
          <w:rPr>
            <w:rFonts w:hint="eastAsia"/>
          </w:rPr>
          <w:delText xml:space="preserve"> </w:delText>
        </w:r>
        <w:r w:rsidDel="00DD156B">
          <w:rPr>
            <w:rFonts w:hint="eastAsia"/>
          </w:rPr>
          <w:delText>导航台车结构功能</w:delText>
        </w:r>
      </w:del>
      <w:r>
        <w:rPr>
          <w:rFonts w:hint="eastAsia"/>
        </w:rPr>
        <w:fldChar w:fldCharType="end"/>
      </w:r>
      <w:r>
        <w:rPr>
          <w:rFonts w:hint="eastAsia"/>
        </w:rPr>
        <w:t>见下表：</w:t>
      </w:r>
    </w:p>
    <w:p w:rsidR="00A56EEE" w:rsidRDefault="00494307">
      <w:pPr>
        <w:pStyle w:val="a5"/>
        <w:jc w:val="center"/>
        <w:rPr>
          <w:rFonts w:eastAsia="宋体"/>
        </w:rPr>
      </w:pPr>
      <w:bookmarkStart w:id="433" w:name="_Ref14144"/>
      <w:r>
        <w:t>表</w:t>
      </w:r>
      <w:r>
        <w:t xml:space="preserve"> </w:t>
      </w:r>
      <w:r>
        <w:fldChar w:fldCharType="begin"/>
      </w:r>
      <w:r>
        <w:instrText xml:space="preserve"> SEQ </w:instrText>
      </w:r>
      <w:r>
        <w:instrText>表</w:instrText>
      </w:r>
      <w:r>
        <w:instrText xml:space="preserve"> \* ARABIC </w:instrText>
      </w:r>
      <w:r>
        <w:fldChar w:fldCharType="separate"/>
      </w:r>
      <w:r w:rsidR="00DD156B">
        <w:rPr>
          <w:noProof/>
        </w:rPr>
        <w:t>1</w:t>
      </w:r>
      <w:r>
        <w:fldChar w:fldCharType="end"/>
      </w:r>
      <w:r>
        <w:rPr>
          <w:rFonts w:hint="eastAsia"/>
        </w:rPr>
        <w:t xml:space="preserve"> </w:t>
      </w:r>
      <w:r>
        <w:rPr>
          <w:rFonts w:hint="eastAsia"/>
        </w:rPr>
        <w:t>导航台车结构功能</w:t>
      </w:r>
      <w:bookmarkEnd w:id="433"/>
    </w:p>
    <w:tbl>
      <w:tblPr>
        <w:tblW w:w="8091" w:type="dxa"/>
        <w:jc w:val="center"/>
        <w:tblLook w:val="04A0" w:firstRow="1" w:lastRow="0" w:firstColumn="1" w:lastColumn="0" w:noHBand="0" w:noVBand="1"/>
      </w:tblPr>
      <w:tblGrid>
        <w:gridCol w:w="820"/>
        <w:gridCol w:w="1380"/>
        <w:gridCol w:w="5891"/>
      </w:tblGrid>
      <w:tr w:rsidR="00A56EEE">
        <w:trPr>
          <w:trHeight w:val="23"/>
          <w:jc w:val="center"/>
        </w:trPr>
        <w:tc>
          <w:tcPr>
            <w:tcW w:w="820" w:type="dxa"/>
            <w:tcBorders>
              <w:top w:val="single" w:sz="8" w:space="0" w:color="000000"/>
              <w:left w:val="single" w:sz="8" w:space="0" w:color="000000"/>
              <w:bottom w:val="single" w:sz="8" w:space="0" w:color="000000"/>
              <w:right w:val="single" w:sz="8" w:space="0" w:color="000000"/>
            </w:tcBorders>
            <w:shd w:val="clear" w:color="auto" w:fill="auto"/>
          </w:tcPr>
          <w:p w:rsidR="00A56EEE" w:rsidRDefault="00494307">
            <w:pPr>
              <w:widowControl/>
              <w:jc w:val="center"/>
              <w:textAlignment w:val="top"/>
              <w:rPr>
                <w:rFonts w:ascii="宋体" w:hAnsi="宋体" w:cs="宋体"/>
                <w:b/>
                <w:bCs/>
                <w:color w:val="000000"/>
                <w:szCs w:val="21"/>
              </w:rPr>
            </w:pPr>
            <w:r>
              <w:rPr>
                <w:rFonts w:ascii="等线" w:eastAsia="等线" w:hAnsi="等线" w:cs="等线" w:hint="eastAsia"/>
                <w:color w:val="000000"/>
                <w:szCs w:val="21"/>
              </w:rPr>
              <w:t>No.</w:t>
            </w:r>
          </w:p>
        </w:tc>
        <w:tc>
          <w:tcPr>
            <w:tcW w:w="1380" w:type="dxa"/>
            <w:tcBorders>
              <w:top w:val="single" w:sz="8" w:space="0" w:color="000000"/>
              <w:left w:val="nil"/>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b/>
                <w:bCs/>
                <w:color w:val="000000"/>
                <w:szCs w:val="21"/>
              </w:rPr>
            </w:pPr>
            <w:r>
              <w:rPr>
                <w:rFonts w:ascii="宋体" w:hAnsi="宋体" w:cs="宋体" w:hint="eastAsia"/>
                <w:b/>
                <w:bCs/>
                <w:color w:val="000000"/>
                <w:kern w:val="0"/>
                <w:szCs w:val="21"/>
                <w:lang w:bidi="ar"/>
              </w:rPr>
              <w:t>部件名称</w:t>
            </w:r>
          </w:p>
        </w:tc>
        <w:tc>
          <w:tcPr>
            <w:tcW w:w="5891" w:type="dxa"/>
            <w:tcBorders>
              <w:top w:val="single" w:sz="8" w:space="0" w:color="000000"/>
              <w:left w:val="nil"/>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b/>
                <w:bCs/>
                <w:color w:val="000000"/>
                <w:szCs w:val="21"/>
              </w:rPr>
            </w:pPr>
            <w:r>
              <w:rPr>
                <w:rFonts w:ascii="宋体" w:hAnsi="宋体" w:cs="宋体" w:hint="eastAsia"/>
                <w:b/>
                <w:bCs/>
                <w:color w:val="000000"/>
                <w:kern w:val="0"/>
                <w:szCs w:val="21"/>
                <w:lang w:bidi="ar"/>
              </w:rPr>
              <w:t>说明</w:t>
            </w:r>
          </w:p>
        </w:tc>
      </w:tr>
      <w:tr w:rsidR="00A56EEE">
        <w:trPr>
          <w:trHeight w:val="919"/>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1</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接口面板</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jc w:val="left"/>
              <w:textAlignment w:val="center"/>
              <w:rPr>
                <w:rFonts w:ascii="宋体" w:hAnsi="宋体" w:cs="宋体"/>
                <w:color w:val="000000"/>
                <w:szCs w:val="21"/>
              </w:rPr>
            </w:pPr>
            <w:r>
              <w:rPr>
                <w:rFonts w:ascii="宋体" w:hAnsi="宋体" w:cs="宋体" w:hint="eastAsia"/>
                <w:color w:val="000000"/>
                <w:kern w:val="0"/>
                <w:szCs w:val="21"/>
                <w:lang w:bidi="ar"/>
              </w:rPr>
              <w:t>由接口、按钮组成，位于台车背面，用于控制系统的开关及输入输出。</w:t>
            </w:r>
          </w:p>
        </w:tc>
      </w:tr>
      <w:tr w:rsidR="00A56EEE">
        <w:trPr>
          <w:trHeight w:val="23"/>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2</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双目相机</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jc w:val="left"/>
              <w:textAlignment w:val="center"/>
              <w:rPr>
                <w:rFonts w:ascii="宋体" w:hAnsi="宋体" w:cs="宋体"/>
                <w:color w:val="000000"/>
                <w:szCs w:val="21"/>
              </w:rPr>
            </w:pPr>
            <w:r>
              <w:rPr>
                <w:rFonts w:ascii="宋体" w:hAnsi="宋体" w:cs="宋体" w:hint="eastAsia"/>
                <w:color w:val="000000"/>
                <w:kern w:val="0"/>
                <w:szCs w:val="21"/>
                <w:lang w:bidi="ar"/>
              </w:rPr>
              <w:t>双目相机固定在双目吊臂上，位于台车前端，用于跟踪示踪器，以便获得器械的空间坐标。</w:t>
            </w:r>
          </w:p>
        </w:tc>
      </w:tr>
      <w:tr w:rsidR="00A56EEE">
        <w:trPr>
          <w:trHeight w:val="23"/>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3</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color w:val="000000"/>
                <w:szCs w:val="21"/>
              </w:rPr>
            </w:pPr>
            <w:r>
              <w:rPr>
                <w:rFonts w:ascii="宋体" w:hAnsi="宋体" w:cs="宋体" w:hint="eastAsia"/>
                <w:color w:val="000000"/>
                <w:kern w:val="0"/>
                <w:szCs w:val="21"/>
                <w:lang w:bidi="ar"/>
              </w:rPr>
              <w:t>外壳</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jc w:val="left"/>
              <w:textAlignment w:val="center"/>
              <w:rPr>
                <w:rFonts w:ascii="宋体" w:hAnsi="宋体" w:cs="宋体"/>
                <w:color w:val="000000"/>
                <w:szCs w:val="21"/>
              </w:rPr>
            </w:pPr>
            <w:r>
              <w:rPr>
                <w:rFonts w:ascii="宋体" w:hAnsi="宋体" w:cs="宋体" w:hint="eastAsia"/>
                <w:color w:val="000000"/>
                <w:kern w:val="0"/>
                <w:szCs w:val="21"/>
                <w:lang w:bidi="ar"/>
              </w:rPr>
              <w:t>位于台车最外层，作为台车外观及保护内部零部件等。</w:t>
            </w:r>
          </w:p>
        </w:tc>
      </w:tr>
      <w:tr w:rsidR="00A56EEE">
        <w:trPr>
          <w:trHeight w:val="23"/>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color w:val="000000"/>
                <w:szCs w:val="21"/>
              </w:rPr>
            </w:pPr>
            <w:r>
              <w:rPr>
                <w:rFonts w:ascii="宋体" w:hAnsi="宋体" w:cs="宋体" w:hint="eastAsia"/>
                <w:color w:val="000000"/>
                <w:szCs w:val="21"/>
              </w:rPr>
              <w:t>4</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jc w:val="center"/>
              <w:textAlignment w:val="center"/>
              <w:rPr>
                <w:rFonts w:ascii="宋体" w:hAnsi="宋体" w:cs="宋体"/>
                <w:color w:val="000000"/>
                <w:szCs w:val="21"/>
              </w:rPr>
            </w:pPr>
            <w:r>
              <w:rPr>
                <w:rFonts w:ascii="宋体" w:hAnsi="宋体" w:cs="宋体" w:hint="eastAsia"/>
                <w:color w:val="000000"/>
                <w:szCs w:val="21"/>
              </w:rPr>
              <w:t>显示器</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jc w:val="left"/>
              <w:textAlignment w:val="center"/>
              <w:rPr>
                <w:rFonts w:ascii="宋体" w:hAnsi="宋体" w:cs="宋体"/>
                <w:color w:val="000000"/>
                <w:szCs w:val="21"/>
              </w:rPr>
            </w:pPr>
            <w:r>
              <w:rPr>
                <w:rFonts w:ascii="宋体" w:hAnsi="宋体" w:cs="宋体" w:hint="eastAsia"/>
                <w:color w:val="000000"/>
                <w:szCs w:val="21"/>
              </w:rPr>
              <w:t>显示器位于台车正面，用于显示提示信息。</w:t>
            </w:r>
          </w:p>
        </w:tc>
      </w:tr>
    </w:tbl>
    <w:p w:rsidR="00A56EEE" w:rsidRDefault="00A56EEE">
      <w:pPr>
        <w:ind w:firstLine="420"/>
      </w:pPr>
    </w:p>
    <w:p w:rsidR="00A56EEE" w:rsidRDefault="00494307">
      <w:pPr>
        <w:pStyle w:val="3"/>
      </w:pPr>
      <w:bookmarkStart w:id="434" w:name="_Toc4733"/>
      <w:bookmarkStart w:id="435" w:name="_Toc5910"/>
      <w:bookmarkStart w:id="436" w:name="_Toc150337207"/>
      <w:r>
        <w:rPr>
          <w:rFonts w:hint="eastAsia"/>
        </w:rPr>
        <w:lastRenderedPageBreak/>
        <w:t>外观设计说明</w:t>
      </w:r>
      <w:bookmarkEnd w:id="434"/>
      <w:bookmarkEnd w:id="435"/>
      <w:bookmarkEnd w:id="436"/>
    </w:p>
    <w:p w:rsidR="00A56EEE" w:rsidRDefault="00494307">
      <w:pPr>
        <w:numPr>
          <w:ilvl w:val="255"/>
          <w:numId w:val="0"/>
        </w:numPr>
        <w:ind w:firstLine="420"/>
      </w:pPr>
      <w:r>
        <w:rPr>
          <w:rFonts w:hint="eastAsia"/>
        </w:rPr>
        <w:t>外观整体设计造型圆润，外壳喷漆冷灰色和白色。</w:t>
      </w:r>
    </w:p>
    <w:p w:rsidR="00A56EEE" w:rsidRDefault="00494307">
      <w:pPr>
        <w:numPr>
          <w:ilvl w:val="255"/>
          <w:numId w:val="0"/>
        </w:numPr>
        <w:ind w:firstLine="420"/>
      </w:pPr>
      <w:r>
        <w:rPr>
          <w:rFonts w:hint="eastAsia"/>
        </w:rPr>
        <w:t>双目相机固定在双目吊臂上，位于台车前端，用于跟踪示踪器，以便获得器械的空间坐标。</w:t>
      </w:r>
    </w:p>
    <w:p w:rsidR="00A56EEE" w:rsidRDefault="00494307">
      <w:pPr>
        <w:numPr>
          <w:ilvl w:val="255"/>
          <w:numId w:val="0"/>
        </w:numPr>
        <w:ind w:firstLine="420"/>
      </w:pPr>
      <w:r>
        <w:rPr>
          <w:rFonts w:hint="eastAsia"/>
        </w:rPr>
        <w:t>显示器位于台车正面，用于显示提示信息，显示器可以沿固定轴转动，方便在使用时将显示器调整到合适角度。</w:t>
      </w:r>
    </w:p>
    <w:p w:rsidR="00A56EEE" w:rsidRDefault="00494307">
      <w:pPr>
        <w:numPr>
          <w:ilvl w:val="255"/>
          <w:numId w:val="0"/>
        </w:numPr>
        <w:ind w:firstLine="420"/>
      </w:pPr>
      <w:r>
        <w:rPr>
          <w:rFonts w:hint="eastAsia"/>
        </w:rPr>
        <w:t>整体外观如下图所示</w:t>
      </w:r>
      <w:r>
        <w:rPr>
          <w:rFonts w:ascii="宋体" w:hAnsi="宋体" w:cs="宋体" w:hint="eastAsia"/>
          <w:color w:val="000000"/>
          <w:kern w:val="0"/>
          <w:szCs w:val="21"/>
          <w:lang w:bidi="ar"/>
        </w:rPr>
        <w:t>。</w:t>
      </w:r>
    </w:p>
    <w:p w:rsidR="00A56EEE" w:rsidRDefault="00494307">
      <w:pPr>
        <w:spacing w:line="240" w:lineRule="auto"/>
        <w:jc w:val="center"/>
      </w:pPr>
      <w:r>
        <w:rPr>
          <w:noProof/>
        </w:rPr>
        <w:drawing>
          <wp:inline distT="0" distB="0" distL="114300" distR="114300" wp14:anchorId="7EFAD554" wp14:editId="77D6F47E">
            <wp:extent cx="2038985" cy="4681220"/>
            <wp:effectExtent l="0" t="0" r="18415" b="508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3"/>
                    <a:stretch>
                      <a:fillRect/>
                    </a:stretch>
                  </pic:blipFill>
                  <pic:spPr>
                    <a:xfrm>
                      <a:off x="0" y="0"/>
                      <a:ext cx="2038985" cy="4681220"/>
                    </a:xfrm>
                    <a:prstGeom prst="rect">
                      <a:avLst/>
                    </a:prstGeom>
                    <a:noFill/>
                    <a:ln>
                      <a:noFill/>
                    </a:ln>
                  </pic:spPr>
                </pic:pic>
              </a:graphicData>
            </a:graphic>
          </wp:inline>
        </w:drawing>
      </w:r>
    </w:p>
    <w:p w:rsidR="00A56EEE" w:rsidRDefault="00494307">
      <w:pPr>
        <w:pStyle w:val="a5"/>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3</w:t>
      </w:r>
      <w:r>
        <w:fldChar w:fldCharType="end"/>
      </w:r>
      <w:r>
        <w:rPr>
          <w:rFonts w:hint="eastAsia"/>
        </w:rPr>
        <w:t>外观整体图</w:t>
      </w:r>
    </w:p>
    <w:p w:rsidR="00A56EEE" w:rsidRDefault="00494307">
      <w:pPr>
        <w:pStyle w:val="3"/>
      </w:pPr>
      <w:bookmarkStart w:id="437" w:name="_Toc4828"/>
      <w:bookmarkStart w:id="438" w:name="_Toc6309"/>
      <w:bookmarkStart w:id="439" w:name="_Toc150337208"/>
      <w:r>
        <w:rPr>
          <w:rFonts w:hint="eastAsia"/>
        </w:rPr>
        <w:t>双目相机安装结构设计说明</w:t>
      </w:r>
      <w:bookmarkEnd w:id="437"/>
      <w:bookmarkEnd w:id="438"/>
      <w:bookmarkEnd w:id="439"/>
    </w:p>
    <w:p w:rsidR="00A56EEE" w:rsidRDefault="00494307">
      <w:pPr>
        <w:ind w:firstLine="420"/>
      </w:pPr>
      <w:r>
        <w:rPr>
          <w:rFonts w:hint="eastAsia"/>
        </w:rPr>
        <w:t>双目相机位于台车前端，是台车的重要组成部分，为了方便使用，要求双目相机可以俯仰调节、周向转动调节；结构主要由双目相机、阻尼合页、合页固定座、</w:t>
      </w:r>
      <w:r w:rsidR="009D0CEB">
        <w:rPr>
          <w:rFonts w:hint="eastAsia"/>
        </w:rPr>
        <w:t>圆形扭矩铰链</w:t>
      </w:r>
      <w:r>
        <w:rPr>
          <w:rFonts w:hint="eastAsia"/>
        </w:rPr>
        <w:t>、</w:t>
      </w:r>
      <w:r w:rsidR="009D0CEB">
        <w:rPr>
          <w:rFonts w:hint="eastAsia"/>
        </w:rPr>
        <w:t>转</w:t>
      </w:r>
      <w:r w:rsidR="009D0CEB">
        <w:rPr>
          <w:rFonts w:hint="eastAsia"/>
        </w:rPr>
        <w:lastRenderedPageBreak/>
        <w:t>接旋转轴</w:t>
      </w:r>
      <w:r>
        <w:rPr>
          <w:rFonts w:hint="eastAsia"/>
        </w:rPr>
        <w:t>、双目吊臂、拉手</w:t>
      </w:r>
      <w:r w:rsidR="009D0CEB">
        <w:rPr>
          <w:rFonts w:hint="eastAsia"/>
        </w:rPr>
        <w:t>等</w:t>
      </w:r>
      <w:r>
        <w:rPr>
          <w:rFonts w:hint="eastAsia"/>
        </w:rPr>
        <w:t>组成。安装结构的机加工件均选用</w:t>
      </w:r>
      <w:r w:rsidR="009D0CEB">
        <w:t>6061</w:t>
      </w:r>
      <w:r>
        <w:rPr>
          <w:rFonts w:hint="eastAsia"/>
        </w:rPr>
        <w:t>铝合金。相关零件都组装在双目吊臂一侧，双目吊臂属于整个结构的关键零部件。</w:t>
      </w:r>
    </w:p>
    <w:p w:rsidR="00A56EEE" w:rsidRDefault="00494307">
      <w:pPr>
        <w:ind w:firstLine="420"/>
      </w:pPr>
      <w:r>
        <w:rPr>
          <w:rFonts w:hint="eastAsia"/>
        </w:rPr>
        <w:t>双目相机安装结构如下图所示。</w:t>
      </w:r>
    </w:p>
    <w:p w:rsidR="00A56EEE" w:rsidRDefault="009D0CEB">
      <w:pPr>
        <w:jc w:val="center"/>
      </w:pPr>
      <w:r>
        <w:rPr>
          <w:noProof/>
        </w:rPr>
        <w:drawing>
          <wp:inline distT="0" distB="0" distL="0" distR="0" wp14:anchorId="5DC13958" wp14:editId="58C1D0F0">
            <wp:extent cx="4972050" cy="341087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9102" cy="3415713"/>
                    </a:xfrm>
                    <a:prstGeom prst="rect">
                      <a:avLst/>
                    </a:prstGeom>
                  </pic:spPr>
                </pic:pic>
              </a:graphicData>
            </a:graphic>
          </wp:inline>
        </w:drawing>
      </w:r>
    </w:p>
    <w:p w:rsidR="00A56EEE" w:rsidRDefault="00494307">
      <w:pPr>
        <w:pStyle w:val="a5"/>
        <w:jc w:val="center"/>
        <w:rPr>
          <w:rFonts w:eastAsia="宋体"/>
        </w:rPr>
      </w:pPr>
      <w:bookmarkStart w:id="440" w:name="_Ref5712"/>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4</w:t>
      </w:r>
      <w:r>
        <w:fldChar w:fldCharType="end"/>
      </w:r>
      <w:r>
        <w:rPr>
          <w:rFonts w:hint="eastAsia"/>
        </w:rPr>
        <w:t>双目相机安装结构</w:t>
      </w:r>
      <w:bookmarkEnd w:id="440"/>
    </w:p>
    <w:p w:rsidR="00A56EEE" w:rsidRDefault="00494307">
      <w:pPr>
        <w:ind w:firstLine="420"/>
      </w:pPr>
      <w:r>
        <w:rPr>
          <w:rFonts w:hint="eastAsia"/>
        </w:rPr>
        <w:fldChar w:fldCharType="begin"/>
      </w:r>
      <w:r>
        <w:rPr>
          <w:rFonts w:hint="eastAsia"/>
        </w:rPr>
        <w:instrText xml:space="preserve"> REF _Ref16743 \h </w:instrText>
      </w:r>
      <w:r>
        <w:rPr>
          <w:rFonts w:hint="eastAsia"/>
        </w:rPr>
      </w:r>
      <w:r>
        <w:rPr>
          <w:rFonts w:hint="eastAsia"/>
        </w:rPr>
        <w:fldChar w:fldCharType="separate"/>
      </w:r>
      <w:ins w:id="441" w:author="chenxia" w:date="2023-11-08T11:59:00Z">
        <w:r w:rsidR="00DD156B">
          <w:t>表</w:t>
        </w:r>
        <w:r w:rsidR="00DD156B">
          <w:t xml:space="preserve"> </w:t>
        </w:r>
        <w:r w:rsidR="00DD156B">
          <w:rPr>
            <w:noProof/>
          </w:rPr>
          <w:t>2</w:t>
        </w:r>
        <w:r w:rsidR="00DD156B">
          <w:rPr>
            <w:rFonts w:hint="eastAsia"/>
          </w:rPr>
          <w:t>双目相机安装结构明细</w:t>
        </w:r>
      </w:ins>
      <w:del w:id="442" w:author="chenxia" w:date="2023-11-08T11:59:00Z">
        <w:r w:rsidDel="00DD156B">
          <w:delText>表</w:delText>
        </w:r>
        <w:r w:rsidDel="00DD156B">
          <w:delText xml:space="preserve"> 2</w:delText>
        </w:r>
        <w:r w:rsidDel="00DD156B">
          <w:rPr>
            <w:rFonts w:hint="eastAsia"/>
          </w:rPr>
          <w:delText>双目相机安装结构明细</w:delText>
        </w:r>
      </w:del>
      <w:r>
        <w:rPr>
          <w:rFonts w:hint="eastAsia"/>
        </w:rPr>
        <w:fldChar w:fldCharType="end"/>
      </w:r>
      <w:r>
        <w:rPr>
          <w:rFonts w:hint="eastAsia"/>
        </w:rPr>
        <w:t>如下表所示。</w:t>
      </w:r>
    </w:p>
    <w:p w:rsidR="00A56EEE" w:rsidRDefault="00494307">
      <w:pPr>
        <w:pStyle w:val="a5"/>
        <w:jc w:val="center"/>
        <w:rPr>
          <w:rFonts w:eastAsia="宋体"/>
        </w:rPr>
      </w:pPr>
      <w:bookmarkStart w:id="443" w:name="_Ref16743"/>
      <w:r>
        <w:t>表</w:t>
      </w:r>
      <w:r>
        <w:t xml:space="preserve"> </w:t>
      </w:r>
      <w:r>
        <w:fldChar w:fldCharType="begin"/>
      </w:r>
      <w:r>
        <w:instrText xml:space="preserve"> SEQ </w:instrText>
      </w:r>
      <w:r>
        <w:instrText>表</w:instrText>
      </w:r>
      <w:r>
        <w:instrText xml:space="preserve"> \* ARABIC </w:instrText>
      </w:r>
      <w:r>
        <w:fldChar w:fldCharType="separate"/>
      </w:r>
      <w:r w:rsidR="00DD156B">
        <w:rPr>
          <w:noProof/>
        </w:rPr>
        <w:t>2</w:t>
      </w:r>
      <w:r>
        <w:fldChar w:fldCharType="end"/>
      </w:r>
      <w:r>
        <w:rPr>
          <w:rFonts w:hint="eastAsia"/>
        </w:rPr>
        <w:t>双目相机安装结构明细</w:t>
      </w:r>
      <w:bookmarkEnd w:id="443"/>
    </w:p>
    <w:tbl>
      <w:tblPr>
        <w:tblW w:w="5695" w:type="dxa"/>
        <w:jc w:val="center"/>
        <w:tblLook w:val="04A0" w:firstRow="1" w:lastRow="0" w:firstColumn="1" w:lastColumn="0" w:noHBand="0" w:noVBand="1"/>
      </w:tblPr>
      <w:tblGrid>
        <w:gridCol w:w="1080"/>
        <w:gridCol w:w="2701"/>
        <w:gridCol w:w="1914"/>
      </w:tblGrid>
      <w:tr w:rsidR="00A56EEE">
        <w:trPr>
          <w:trHeight w:val="270"/>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序号</w:t>
            </w:r>
          </w:p>
        </w:tc>
        <w:tc>
          <w:tcPr>
            <w:tcW w:w="270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名称</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备注</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双目相机</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阻尼合页</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合页固定座</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定制件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9D0CEB">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圆形扭矩铰链</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9D0CEB">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转接旋转轴</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定制件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kern w:val="0"/>
                <w:szCs w:val="21"/>
                <w:lang w:bidi="ar"/>
              </w:rPr>
            </w:pPr>
            <w:r>
              <w:rPr>
                <w:rFonts w:ascii="宋体" w:hAnsi="宋体" w:cs="宋体" w:hint="eastAsia"/>
                <w:color w:val="000000"/>
                <w:kern w:val="0"/>
                <w:szCs w:val="21"/>
                <w:lang w:bidi="ar"/>
              </w:rPr>
              <w:t>6</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双目吊臂</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kern w:val="0"/>
                <w:szCs w:val="21"/>
                <w:lang w:bidi="ar"/>
              </w:rPr>
            </w:pPr>
            <w:r>
              <w:rPr>
                <w:rFonts w:ascii="宋体" w:hAnsi="宋体" w:cs="宋体" w:hint="eastAsia"/>
                <w:color w:val="000000"/>
                <w:kern w:val="0"/>
                <w:szCs w:val="21"/>
                <w:lang w:bidi="ar"/>
              </w:rPr>
              <w:t>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拉手</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定制件</w:t>
            </w:r>
          </w:p>
        </w:tc>
      </w:tr>
      <w:tr w:rsidR="00317119">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317119" w:rsidRDefault="00317119">
            <w:pPr>
              <w:widowControl/>
              <w:adjustRightInd w:val="0"/>
              <w:snapToGrid w:val="0"/>
              <w:jc w:val="center"/>
              <w:textAlignment w:val="center"/>
              <w:rPr>
                <w:rFonts w:ascii="宋体" w:hAnsi="宋体" w:cs="宋体"/>
                <w:color w:val="000000"/>
                <w:kern w:val="0"/>
                <w:szCs w:val="21"/>
                <w:lang w:bidi="ar"/>
              </w:rPr>
            </w:pPr>
            <w:r>
              <w:rPr>
                <w:rFonts w:ascii="宋体" w:hAnsi="宋体" w:cs="宋体" w:hint="eastAsia"/>
                <w:color w:val="000000"/>
                <w:kern w:val="0"/>
                <w:szCs w:val="21"/>
                <w:lang w:bidi="ar"/>
              </w:rPr>
              <w:t>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317119" w:rsidRDefault="00317119">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合页盖板</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7119" w:rsidRDefault="00317119">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定制件</w:t>
            </w:r>
          </w:p>
        </w:tc>
      </w:tr>
      <w:tr w:rsidR="00317119">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317119" w:rsidRDefault="00317119">
            <w:pPr>
              <w:widowControl/>
              <w:adjustRightInd w:val="0"/>
              <w:snapToGrid w:val="0"/>
              <w:jc w:val="center"/>
              <w:textAlignment w:val="center"/>
              <w:rPr>
                <w:rFonts w:ascii="宋体" w:hAnsi="宋体" w:cs="宋体"/>
                <w:color w:val="000000"/>
                <w:kern w:val="0"/>
                <w:szCs w:val="21"/>
                <w:lang w:bidi="ar"/>
              </w:rPr>
            </w:pPr>
            <w:r>
              <w:rPr>
                <w:rFonts w:ascii="宋体" w:hAnsi="宋体" w:cs="宋体" w:hint="eastAsia"/>
                <w:color w:val="000000"/>
                <w:kern w:val="0"/>
                <w:szCs w:val="21"/>
                <w:lang w:bidi="ar"/>
              </w:rPr>
              <w:t>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317119" w:rsidRDefault="00317119">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双目固定架</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317119" w:rsidRDefault="00317119">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定制件</w:t>
            </w:r>
          </w:p>
        </w:tc>
      </w:tr>
    </w:tbl>
    <w:p w:rsidR="00A56EEE" w:rsidRDefault="00A56EEE">
      <w:pPr>
        <w:ind w:firstLine="420"/>
      </w:pPr>
    </w:p>
    <w:p w:rsidR="00A56EEE" w:rsidRDefault="00494307">
      <w:pPr>
        <w:pStyle w:val="3"/>
      </w:pPr>
      <w:bookmarkStart w:id="444" w:name="_Toc20615"/>
      <w:bookmarkStart w:id="445" w:name="_Toc19618"/>
      <w:bookmarkStart w:id="446" w:name="_Toc150337209"/>
      <w:r>
        <w:rPr>
          <w:rFonts w:hint="eastAsia"/>
        </w:rPr>
        <w:lastRenderedPageBreak/>
        <w:t>框架总成详细设计说明</w:t>
      </w:r>
      <w:bookmarkEnd w:id="444"/>
      <w:bookmarkEnd w:id="445"/>
      <w:bookmarkEnd w:id="446"/>
    </w:p>
    <w:p w:rsidR="00A56EEE" w:rsidRDefault="00494307">
      <w:pPr>
        <w:ind w:firstLine="420"/>
      </w:pPr>
      <w:r>
        <w:rPr>
          <w:rFonts w:hint="eastAsia"/>
        </w:rPr>
        <w:t>框架总成包含支撑框架和内部元器件的堆叠。</w:t>
      </w:r>
    </w:p>
    <w:p w:rsidR="00A56EEE" w:rsidRDefault="00494307">
      <w:pPr>
        <w:ind w:firstLine="420"/>
      </w:pPr>
      <w:r>
        <w:rPr>
          <w:rFonts w:hint="eastAsia"/>
        </w:rPr>
        <w:t>框架是整机关键承重部件，框架采用</w:t>
      </w:r>
      <w:r>
        <w:rPr>
          <w:rFonts w:hint="eastAsia"/>
        </w:rPr>
        <w:t>25x25x2.5mm</w:t>
      </w:r>
      <w:r>
        <w:rPr>
          <w:rFonts w:hint="eastAsia"/>
        </w:rPr>
        <w:t>的不锈钢方管，框架中设计有横梁，用于固定各种电气件（</w:t>
      </w:r>
      <w:r w:rsidR="00584E2F">
        <w:rPr>
          <w:rFonts w:hint="eastAsia"/>
        </w:rPr>
        <w:t>工作站、</w:t>
      </w:r>
      <w:r>
        <w:rPr>
          <w:rFonts w:hint="eastAsia"/>
        </w:rPr>
        <w:t>UPS</w:t>
      </w:r>
      <w:r>
        <w:rPr>
          <w:rFonts w:hint="eastAsia"/>
        </w:rPr>
        <w:t>、开关电源、音箱喇叭等）。框架下部与底座连接，底座四边安装脚轮，方便设备移动。</w:t>
      </w:r>
    </w:p>
    <w:p w:rsidR="00A56EEE" w:rsidRDefault="00494307">
      <w:pPr>
        <w:pStyle w:val="a0"/>
      </w:pPr>
      <w:r>
        <w:rPr>
          <w:rFonts w:hint="eastAsia"/>
        </w:rPr>
        <w:t xml:space="preserve">    </w:t>
      </w:r>
      <w:r>
        <w:rPr>
          <w:rFonts w:hint="eastAsia"/>
        </w:rPr>
        <w:t>内部元器件的堆叠需要综合考虑器件功能、固定方式、售后维护、走线等因素。</w:t>
      </w:r>
      <w:r w:rsidR="00850DEE">
        <w:rPr>
          <w:rFonts w:hint="eastAsia"/>
        </w:rPr>
        <w:t>强电部件尽可能放置在框架底部区域，比如隔离变压器、</w:t>
      </w:r>
      <w:r w:rsidR="00850DEE">
        <w:rPr>
          <w:rFonts w:hint="eastAsia"/>
        </w:rPr>
        <w:t>U</w:t>
      </w:r>
      <w:r w:rsidR="00850DEE">
        <w:t>PS</w:t>
      </w:r>
      <w:r w:rsidR="00850DEE">
        <w:rPr>
          <w:rFonts w:hint="eastAsia"/>
        </w:rPr>
        <w:t>等；弱电尽可能放置在框架顶部区域，比如控制板；强弱电分离合理分布，方便走线。音响喇叭放置在框架顶部区域，且靠近外壳散热口，增强音响效果。相互有信号传输的器件尽可能邻近放置，缩短线缆长度。</w:t>
      </w:r>
      <w:r>
        <w:rPr>
          <w:rFonts w:hint="eastAsia"/>
        </w:rPr>
        <w:t>部分器件没有固定用螺孔，所以</w:t>
      </w:r>
      <w:r w:rsidR="00850DEE">
        <w:rPr>
          <w:rFonts w:hint="eastAsia"/>
        </w:rPr>
        <w:t>采</w:t>
      </w:r>
      <w:r>
        <w:rPr>
          <w:rFonts w:hint="eastAsia"/>
        </w:rPr>
        <w:t>用“几”字型钣金压紧的方式进行固定</w:t>
      </w:r>
      <w:r w:rsidR="00850DEE">
        <w:rPr>
          <w:rFonts w:hint="eastAsia"/>
        </w:rPr>
        <w:t>。</w:t>
      </w:r>
    </w:p>
    <w:p w:rsidR="00D36F29" w:rsidRDefault="00D36F29" w:rsidP="00DD156B">
      <w:pPr>
        <w:pStyle w:val="a0"/>
        <w:ind w:firstLine="420"/>
      </w:pPr>
      <w:r w:rsidRPr="00D36F29">
        <w:rPr>
          <w:rFonts w:hint="eastAsia"/>
        </w:rPr>
        <w:t>框架总成需要根据实际工况进行力学分析，详见报告“</w:t>
      </w:r>
      <w:r>
        <w:rPr>
          <w:rFonts w:hint="eastAsia"/>
        </w:rPr>
        <w:t>导航</w:t>
      </w:r>
      <w:r w:rsidRPr="00D36F29">
        <w:rPr>
          <w:rFonts w:hint="eastAsia"/>
        </w:rPr>
        <w:t>台车力学分析报告”</w:t>
      </w:r>
    </w:p>
    <w:p w:rsidR="00A56EEE" w:rsidRDefault="00494307">
      <w:pPr>
        <w:pStyle w:val="a0"/>
        <w:ind w:firstLineChars="200" w:firstLine="420"/>
      </w:pPr>
      <w:r>
        <w:rPr>
          <w:rFonts w:hint="eastAsia"/>
        </w:rPr>
        <w:t>综合考虑各项因素后，</w:t>
      </w:r>
      <w:r>
        <w:rPr>
          <w:rFonts w:hint="eastAsia"/>
        </w:rPr>
        <w:fldChar w:fldCharType="begin"/>
      </w:r>
      <w:r>
        <w:rPr>
          <w:rFonts w:hint="eastAsia"/>
        </w:rPr>
        <w:instrText xml:space="preserve"> REF _Ref22105 \h </w:instrText>
      </w:r>
      <w:r>
        <w:rPr>
          <w:rFonts w:hint="eastAsia"/>
        </w:rPr>
      </w:r>
      <w:r>
        <w:rPr>
          <w:rFonts w:hint="eastAsia"/>
        </w:rPr>
        <w:fldChar w:fldCharType="separate"/>
      </w:r>
      <w:ins w:id="447" w:author="chenxia" w:date="2023-11-08T11:59:00Z">
        <w:r w:rsidR="00DD156B">
          <w:t>图</w:t>
        </w:r>
        <w:r w:rsidR="00DD156B">
          <w:t xml:space="preserve"> </w:t>
        </w:r>
        <w:r w:rsidR="00DD156B">
          <w:rPr>
            <w:noProof/>
          </w:rPr>
          <w:t>5</w:t>
        </w:r>
        <w:r w:rsidR="00DD156B">
          <w:rPr>
            <w:rFonts w:hint="eastAsia"/>
          </w:rPr>
          <w:t>框架总成设计图</w:t>
        </w:r>
      </w:ins>
      <w:del w:id="448" w:author="chenxia" w:date="2023-11-08T11:59:00Z">
        <w:r w:rsidDel="00DD156B">
          <w:delText>图</w:delText>
        </w:r>
        <w:r w:rsidDel="00DD156B">
          <w:delText xml:space="preserve"> 5</w:delText>
        </w:r>
        <w:r w:rsidDel="00DD156B">
          <w:rPr>
            <w:rFonts w:hint="eastAsia"/>
          </w:rPr>
          <w:delText>框架总成设计图</w:delText>
        </w:r>
      </w:del>
      <w:r>
        <w:rPr>
          <w:rFonts w:hint="eastAsia"/>
        </w:rPr>
        <w:fldChar w:fldCharType="end"/>
      </w:r>
      <w:r>
        <w:rPr>
          <w:rFonts w:hint="eastAsia"/>
        </w:rPr>
        <w:t>如下所示：</w:t>
      </w:r>
    </w:p>
    <w:p w:rsidR="00A56EEE" w:rsidRDefault="00C702F1" w:rsidP="00DD156B">
      <w:pPr>
        <w:jc w:val="center"/>
      </w:pPr>
      <w:r>
        <w:rPr>
          <w:noProof/>
        </w:rPr>
        <w:drawing>
          <wp:inline distT="0" distB="0" distL="0" distR="0" wp14:anchorId="05C87EB7" wp14:editId="77B1F5FD">
            <wp:extent cx="2736105" cy="2395820"/>
            <wp:effectExtent l="0" t="0" r="762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5210" cy="2421305"/>
                    </a:xfrm>
                    <a:prstGeom prst="rect">
                      <a:avLst/>
                    </a:prstGeom>
                  </pic:spPr>
                </pic:pic>
              </a:graphicData>
            </a:graphic>
          </wp:inline>
        </w:drawing>
      </w:r>
      <w:r>
        <w:rPr>
          <w:noProof/>
        </w:rPr>
        <w:drawing>
          <wp:inline distT="0" distB="0" distL="0" distR="0" wp14:anchorId="0136DE01" wp14:editId="30EF7FD7">
            <wp:extent cx="2524125" cy="2453621"/>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4125" cy="2453621"/>
                    </a:xfrm>
                    <a:prstGeom prst="rect">
                      <a:avLst/>
                    </a:prstGeom>
                  </pic:spPr>
                </pic:pic>
              </a:graphicData>
            </a:graphic>
          </wp:inline>
        </w:drawing>
      </w:r>
    </w:p>
    <w:p w:rsidR="00A56EEE" w:rsidRDefault="00494307">
      <w:pPr>
        <w:pStyle w:val="a5"/>
        <w:jc w:val="center"/>
        <w:rPr>
          <w:rFonts w:eastAsia="宋体"/>
        </w:rPr>
      </w:pPr>
      <w:bookmarkStart w:id="449" w:name="_Ref22105"/>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5</w:t>
      </w:r>
      <w:r>
        <w:fldChar w:fldCharType="end"/>
      </w:r>
      <w:r>
        <w:rPr>
          <w:rFonts w:hint="eastAsia"/>
        </w:rPr>
        <w:t>框架总成设计图</w:t>
      </w:r>
      <w:bookmarkEnd w:id="449"/>
    </w:p>
    <w:p w:rsidR="00A56EEE" w:rsidRDefault="00494307">
      <w:pPr>
        <w:ind w:firstLine="420"/>
      </w:pPr>
      <w:r>
        <w:rPr>
          <w:rFonts w:hint="eastAsia"/>
        </w:rPr>
        <w:fldChar w:fldCharType="begin"/>
      </w:r>
      <w:r>
        <w:rPr>
          <w:rFonts w:hint="eastAsia"/>
        </w:rPr>
        <w:instrText xml:space="preserve"> REF _Ref27281 \h </w:instrText>
      </w:r>
      <w:r>
        <w:rPr>
          <w:rFonts w:hint="eastAsia"/>
        </w:rPr>
      </w:r>
      <w:r>
        <w:rPr>
          <w:rFonts w:hint="eastAsia"/>
        </w:rPr>
        <w:fldChar w:fldCharType="separate"/>
      </w:r>
      <w:ins w:id="450" w:author="chenxia" w:date="2023-11-08T11:59:00Z">
        <w:r w:rsidR="00DD156B">
          <w:t>表</w:t>
        </w:r>
        <w:r w:rsidR="00DD156B">
          <w:t xml:space="preserve"> </w:t>
        </w:r>
        <w:r w:rsidR="00DD156B">
          <w:rPr>
            <w:noProof/>
          </w:rPr>
          <w:t>3</w:t>
        </w:r>
        <w:r w:rsidR="00DD156B">
          <w:rPr>
            <w:rFonts w:hint="eastAsia"/>
          </w:rPr>
          <w:t>框架总成主要零件明细表</w:t>
        </w:r>
      </w:ins>
      <w:del w:id="451" w:author="chenxia" w:date="2023-11-08T11:59:00Z">
        <w:r w:rsidDel="00DD156B">
          <w:delText>表</w:delText>
        </w:r>
        <w:r w:rsidDel="00DD156B">
          <w:delText xml:space="preserve"> 3</w:delText>
        </w:r>
        <w:r w:rsidDel="00DD156B">
          <w:rPr>
            <w:rFonts w:hint="eastAsia"/>
          </w:rPr>
          <w:delText>框架总成主要零件明细表</w:delText>
        </w:r>
      </w:del>
      <w:r>
        <w:rPr>
          <w:rFonts w:hint="eastAsia"/>
        </w:rPr>
        <w:fldChar w:fldCharType="end"/>
      </w:r>
      <w:r>
        <w:rPr>
          <w:rFonts w:hint="eastAsia"/>
        </w:rPr>
        <w:t>如下表所示：</w:t>
      </w:r>
    </w:p>
    <w:p w:rsidR="00A56EEE" w:rsidRDefault="00494307">
      <w:pPr>
        <w:pStyle w:val="a5"/>
        <w:jc w:val="center"/>
        <w:rPr>
          <w:rFonts w:eastAsia="宋体"/>
        </w:rPr>
      </w:pPr>
      <w:bookmarkStart w:id="452" w:name="_Ref27281"/>
      <w:r>
        <w:t>表</w:t>
      </w:r>
      <w:r>
        <w:t xml:space="preserve"> </w:t>
      </w:r>
      <w:r>
        <w:fldChar w:fldCharType="begin"/>
      </w:r>
      <w:r>
        <w:instrText xml:space="preserve"> SEQ </w:instrText>
      </w:r>
      <w:r>
        <w:instrText>表</w:instrText>
      </w:r>
      <w:r>
        <w:instrText xml:space="preserve"> \* ARABIC </w:instrText>
      </w:r>
      <w:r>
        <w:fldChar w:fldCharType="separate"/>
      </w:r>
      <w:r w:rsidR="00DD156B">
        <w:rPr>
          <w:noProof/>
        </w:rPr>
        <w:t>3</w:t>
      </w:r>
      <w:r>
        <w:fldChar w:fldCharType="end"/>
      </w:r>
      <w:r>
        <w:rPr>
          <w:rFonts w:hint="eastAsia"/>
        </w:rPr>
        <w:t>框架总成主要零件明细表</w:t>
      </w:r>
      <w:bookmarkEnd w:id="452"/>
    </w:p>
    <w:tbl>
      <w:tblPr>
        <w:tblW w:w="5695" w:type="dxa"/>
        <w:jc w:val="center"/>
        <w:tblLook w:val="04A0" w:firstRow="1" w:lastRow="0" w:firstColumn="1" w:lastColumn="0" w:noHBand="0" w:noVBand="1"/>
      </w:tblPr>
      <w:tblGrid>
        <w:gridCol w:w="1080"/>
        <w:gridCol w:w="2701"/>
        <w:gridCol w:w="1914"/>
      </w:tblGrid>
      <w:tr w:rsidR="00A56EEE">
        <w:trPr>
          <w:trHeight w:val="270"/>
          <w:jc w:val="center"/>
        </w:trPr>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序号</w:t>
            </w:r>
          </w:p>
        </w:tc>
        <w:tc>
          <w:tcPr>
            <w:tcW w:w="270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名称</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备注</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框架</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定制件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底座</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定制件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lastRenderedPageBreak/>
              <w:t>3</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脚轮</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4</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5928B0">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工作站</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kern w:val="0"/>
                <w:szCs w:val="21"/>
                <w:lang w:bidi="ar"/>
              </w:rPr>
              <w:t>5</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UPS</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kern w:val="0"/>
                <w:szCs w:val="21"/>
                <w:lang w:bidi="ar"/>
              </w:rPr>
            </w:pPr>
            <w:r>
              <w:rPr>
                <w:rFonts w:ascii="宋体" w:hAnsi="宋体" w:cs="宋体" w:hint="eastAsia"/>
                <w:color w:val="000000"/>
                <w:kern w:val="0"/>
                <w:szCs w:val="21"/>
                <w:lang w:bidi="ar"/>
              </w:rPr>
              <w:t>6</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textAlignment w:val="center"/>
              <w:rPr>
                <w:rFonts w:ascii="宋体" w:hAnsi="宋体" w:cs="宋体"/>
                <w:color w:val="000000"/>
                <w:szCs w:val="21"/>
              </w:rPr>
            </w:pPr>
            <w:r>
              <w:rPr>
                <w:rFonts w:ascii="宋体" w:hAnsi="宋体" w:cs="宋体" w:hint="eastAsia"/>
                <w:color w:val="000000"/>
                <w:szCs w:val="21"/>
              </w:rPr>
              <w:t xml:space="preserve">       音箱喇叭</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kern w:val="0"/>
                <w:szCs w:val="21"/>
                <w:lang w:bidi="ar"/>
              </w:rPr>
            </w:pPr>
            <w:r>
              <w:rPr>
                <w:rFonts w:ascii="宋体" w:hAnsi="宋体" w:cs="宋体" w:hint="eastAsia"/>
                <w:color w:val="000000"/>
                <w:kern w:val="0"/>
                <w:szCs w:val="21"/>
                <w:lang w:bidi="ar"/>
              </w:rPr>
              <w:t>7</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12V开关电源</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5928B0">
            <w:pPr>
              <w:widowControl/>
              <w:adjustRightInd w:val="0"/>
              <w:snapToGrid w:val="0"/>
              <w:jc w:val="center"/>
              <w:textAlignment w:val="center"/>
              <w:rPr>
                <w:rFonts w:ascii="宋体" w:hAnsi="宋体" w:cs="宋体"/>
                <w:color w:val="000000"/>
                <w:kern w:val="0"/>
                <w:szCs w:val="21"/>
                <w:lang w:bidi="ar"/>
              </w:rPr>
            </w:pPr>
            <w:r>
              <w:rPr>
                <w:rFonts w:ascii="宋体" w:hAnsi="宋体" w:cs="宋体"/>
                <w:color w:val="000000"/>
                <w:kern w:val="0"/>
                <w:szCs w:val="21"/>
                <w:lang w:bidi="ar"/>
              </w:rPr>
              <w:t>8</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5928B0">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分线器</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r w:rsidR="00A56EEE">
        <w:trPr>
          <w:trHeight w:val="270"/>
          <w:jc w:val="center"/>
        </w:trPr>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5928B0">
            <w:pPr>
              <w:widowControl/>
              <w:adjustRightInd w:val="0"/>
              <w:snapToGrid w:val="0"/>
              <w:jc w:val="center"/>
              <w:textAlignment w:val="center"/>
              <w:rPr>
                <w:rFonts w:ascii="宋体" w:hAnsi="宋体" w:cs="宋体"/>
                <w:color w:val="000000"/>
                <w:kern w:val="0"/>
                <w:szCs w:val="21"/>
                <w:lang w:bidi="ar"/>
              </w:rPr>
            </w:pPr>
            <w:r>
              <w:rPr>
                <w:rFonts w:ascii="宋体" w:hAnsi="宋体" w:cs="宋体"/>
                <w:color w:val="000000"/>
                <w:kern w:val="0"/>
                <w:szCs w:val="21"/>
                <w:lang w:bidi="ar"/>
              </w:rPr>
              <w:t>9</w:t>
            </w:r>
          </w:p>
        </w:tc>
        <w:tc>
          <w:tcPr>
            <w:tcW w:w="0" w:type="auto"/>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5928B0">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交换机</w:t>
            </w:r>
          </w:p>
        </w:tc>
        <w:tc>
          <w:tcPr>
            <w:tcW w:w="191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Cs w:val="21"/>
              </w:rPr>
            </w:pPr>
            <w:r>
              <w:rPr>
                <w:rFonts w:ascii="宋体" w:hAnsi="宋体" w:cs="宋体" w:hint="eastAsia"/>
                <w:color w:val="000000"/>
                <w:szCs w:val="21"/>
              </w:rPr>
              <w:t>标准件</w:t>
            </w:r>
          </w:p>
        </w:tc>
      </w:tr>
    </w:tbl>
    <w:p w:rsidR="00A56EEE" w:rsidRDefault="00494307">
      <w:pPr>
        <w:pStyle w:val="3"/>
      </w:pPr>
      <w:bookmarkStart w:id="453" w:name="_Toc25854"/>
      <w:bookmarkStart w:id="454" w:name="_Toc10242"/>
      <w:bookmarkStart w:id="455" w:name="_Toc150337210"/>
      <w:r>
        <w:rPr>
          <w:rFonts w:hint="eastAsia"/>
        </w:rPr>
        <w:t>接口面板总成详细设计说明</w:t>
      </w:r>
      <w:bookmarkEnd w:id="453"/>
      <w:bookmarkEnd w:id="454"/>
      <w:bookmarkEnd w:id="455"/>
    </w:p>
    <w:p w:rsidR="00A56EEE" w:rsidRDefault="00494307">
      <w:pPr>
        <w:numPr>
          <w:ilvl w:val="255"/>
          <w:numId w:val="0"/>
        </w:numPr>
        <w:ind w:firstLine="420"/>
      </w:pPr>
      <w:r>
        <w:rPr>
          <w:rFonts w:hint="eastAsia"/>
        </w:rPr>
        <w:t>接口面板总成由接口面板、网口、电源插座、电源按钮组成。接口均采用沉头螺钉固定在接口面板上，整个接口面板总成通过沉头螺钉固定在钣金上。接口面板材料选用</w:t>
      </w:r>
      <w:r>
        <w:rPr>
          <w:rFonts w:hint="eastAsia"/>
        </w:rPr>
        <w:t>4mm</w:t>
      </w:r>
      <w:r>
        <w:rPr>
          <w:rFonts w:hint="eastAsia"/>
        </w:rPr>
        <w:t>铝合金，表面黑色氧化处理。</w:t>
      </w:r>
    </w:p>
    <w:p w:rsidR="00A56EEE" w:rsidRDefault="00494307">
      <w:pPr>
        <w:numPr>
          <w:ilvl w:val="255"/>
          <w:numId w:val="0"/>
        </w:numPr>
        <w:ind w:firstLine="420"/>
      </w:pPr>
      <w:r>
        <w:rPr>
          <w:rFonts w:hint="eastAsia"/>
        </w:rPr>
        <w:fldChar w:fldCharType="begin"/>
      </w:r>
      <w:r>
        <w:rPr>
          <w:rFonts w:hint="eastAsia"/>
        </w:rPr>
        <w:instrText xml:space="preserve"> REF _Ref12311 \h </w:instrText>
      </w:r>
      <w:r>
        <w:rPr>
          <w:rFonts w:hint="eastAsia"/>
        </w:rPr>
      </w:r>
      <w:r>
        <w:rPr>
          <w:rFonts w:hint="eastAsia"/>
        </w:rPr>
        <w:fldChar w:fldCharType="separate"/>
      </w:r>
      <w:ins w:id="456" w:author="chenxia" w:date="2023-11-08T11:59:00Z">
        <w:r w:rsidR="00DD156B">
          <w:t>图</w:t>
        </w:r>
        <w:r w:rsidR="00DD156B">
          <w:t xml:space="preserve"> </w:t>
        </w:r>
        <w:r w:rsidR="00DD156B">
          <w:rPr>
            <w:noProof/>
          </w:rPr>
          <w:t>6</w:t>
        </w:r>
        <w:r w:rsidR="00DD156B">
          <w:rPr>
            <w:rFonts w:hint="eastAsia"/>
          </w:rPr>
          <w:t>接口面板整机位置</w:t>
        </w:r>
      </w:ins>
      <w:del w:id="457" w:author="chenxia" w:date="2023-11-08T11:59:00Z">
        <w:r w:rsidDel="00DD156B">
          <w:delText>图</w:delText>
        </w:r>
        <w:r w:rsidDel="00DD156B">
          <w:delText xml:space="preserve"> 6</w:delText>
        </w:r>
        <w:r w:rsidDel="00DD156B">
          <w:rPr>
            <w:rFonts w:hint="eastAsia"/>
          </w:rPr>
          <w:delText>接口面板整机位置</w:delText>
        </w:r>
      </w:del>
      <w:r>
        <w:rPr>
          <w:rFonts w:hint="eastAsia"/>
        </w:rPr>
        <w:fldChar w:fldCharType="end"/>
      </w:r>
      <w:r>
        <w:rPr>
          <w:rFonts w:hint="eastAsia"/>
        </w:rPr>
        <w:t>如下图所示：</w:t>
      </w:r>
      <w:r>
        <w:rPr>
          <w:rFonts w:hint="eastAsia"/>
        </w:rPr>
        <w:t xml:space="preserve">        </w:t>
      </w:r>
    </w:p>
    <w:p w:rsidR="00A56EEE" w:rsidRDefault="00C34E58">
      <w:pPr>
        <w:numPr>
          <w:ilvl w:val="255"/>
          <w:numId w:val="0"/>
        </w:numPr>
        <w:jc w:val="center"/>
      </w:pPr>
      <w:r>
        <w:rPr>
          <w:noProof/>
        </w:rPr>
        <w:drawing>
          <wp:inline distT="0" distB="0" distL="0" distR="0" wp14:anchorId="5AA8EF0F" wp14:editId="1DE7FC40">
            <wp:extent cx="4206834" cy="3981450"/>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2316" cy="3986638"/>
                    </a:xfrm>
                    <a:prstGeom prst="rect">
                      <a:avLst/>
                    </a:prstGeom>
                  </pic:spPr>
                </pic:pic>
              </a:graphicData>
            </a:graphic>
          </wp:inline>
        </w:drawing>
      </w:r>
    </w:p>
    <w:p w:rsidR="00A56EEE" w:rsidRDefault="00494307">
      <w:pPr>
        <w:pStyle w:val="a5"/>
        <w:jc w:val="center"/>
        <w:rPr>
          <w:rFonts w:eastAsia="宋体"/>
        </w:rPr>
      </w:pPr>
      <w:bookmarkStart w:id="458" w:name="_Ref12311"/>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6</w:t>
      </w:r>
      <w:r>
        <w:fldChar w:fldCharType="end"/>
      </w:r>
      <w:r>
        <w:rPr>
          <w:rFonts w:hint="eastAsia"/>
        </w:rPr>
        <w:t>接口面板整机位置</w:t>
      </w:r>
      <w:bookmarkEnd w:id="458"/>
    </w:p>
    <w:p w:rsidR="00A56EEE" w:rsidRDefault="00494307">
      <w:pPr>
        <w:pStyle w:val="3"/>
      </w:pPr>
      <w:bookmarkStart w:id="459" w:name="_Toc4044"/>
      <w:bookmarkStart w:id="460" w:name="_Toc24035"/>
      <w:bookmarkStart w:id="461" w:name="_Toc150337211"/>
      <w:r>
        <w:rPr>
          <w:rFonts w:hint="eastAsia"/>
        </w:rPr>
        <w:lastRenderedPageBreak/>
        <w:t>显示器安装结构说明</w:t>
      </w:r>
      <w:bookmarkEnd w:id="459"/>
      <w:bookmarkEnd w:id="460"/>
      <w:bookmarkEnd w:id="461"/>
    </w:p>
    <w:p w:rsidR="00DD156B" w:rsidRDefault="00494307">
      <w:pPr>
        <w:pStyle w:val="a5"/>
        <w:jc w:val="center"/>
        <w:rPr>
          <w:ins w:id="462" w:author="chenxia" w:date="2023-11-08T11:59:00Z"/>
        </w:rPr>
      </w:pPr>
      <w:r>
        <w:rPr>
          <w:rFonts w:hint="eastAsia"/>
        </w:rPr>
        <w:t>显示器安装结构主要由显示器、显示器支架、转动轴、铜套、显示器安装座、手拧螺钉组成。为方便使用，显示器可以沿转动轴转动。为了增强使用时的质感、同时使显示器可以停止在任意位置，结构中使用铜套为转动轴提供旋转支撑，另外，当手拧螺钉旋紧、压紧铜套后，为转动提供适当阻尼。</w:t>
      </w:r>
      <w:r>
        <w:rPr>
          <w:rFonts w:hint="eastAsia"/>
        </w:rPr>
        <w:fldChar w:fldCharType="begin"/>
      </w:r>
      <w:r>
        <w:rPr>
          <w:rFonts w:hint="eastAsia"/>
        </w:rPr>
        <w:instrText xml:space="preserve"> REF _Ref16971 \h </w:instrText>
      </w:r>
      <w:r>
        <w:rPr>
          <w:rFonts w:hint="eastAsia"/>
        </w:rPr>
      </w:r>
      <w:r>
        <w:rPr>
          <w:rFonts w:hint="eastAsia"/>
        </w:rPr>
        <w:fldChar w:fldCharType="separate"/>
      </w:r>
      <w:ins w:id="463" w:author="chenxia" w:date="2023-11-08T11:59:00Z">
        <w:r w:rsidR="00DD156B">
          <w:rPr>
            <w:noProof/>
          </w:rPr>
          <w:drawing>
            <wp:inline distT="0" distB="0" distL="0" distR="0" wp14:anchorId="75969051" wp14:editId="2C2B66E4">
              <wp:extent cx="4010025" cy="351710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4756" cy="3521250"/>
                      </a:xfrm>
                      <a:prstGeom prst="rect">
                        <a:avLst/>
                      </a:prstGeom>
                    </pic:spPr>
                  </pic:pic>
                </a:graphicData>
              </a:graphic>
            </wp:inline>
          </w:drawing>
        </w:r>
      </w:ins>
    </w:p>
    <w:p w:rsidR="00A56EEE" w:rsidRDefault="00DD156B">
      <w:pPr>
        <w:numPr>
          <w:ilvl w:val="255"/>
          <w:numId w:val="0"/>
        </w:numPr>
        <w:ind w:firstLine="420"/>
      </w:pPr>
      <w:ins w:id="464" w:author="chenxia" w:date="2023-11-08T11:59:00Z">
        <w:r>
          <w:t>图</w:t>
        </w:r>
        <w:r>
          <w:t xml:space="preserve"> </w:t>
        </w:r>
        <w:r>
          <w:rPr>
            <w:noProof/>
          </w:rPr>
          <w:t>7</w:t>
        </w:r>
        <w:r>
          <w:rPr>
            <w:rFonts w:hint="eastAsia"/>
          </w:rPr>
          <w:t xml:space="preserve"> </w:t>
        </w:r>
        <w:r>
          <w:rPr>
            <w:rFonts w:hint="eastAsia"/>
          </w:rPr>
          <w:t>显示器安装结构爆炸图</w:t>
        </w:r>
      </w:ins>
      <w:del w:id="465" w:author="chenxia" w:date="2023-11-08T11:59:00Z">
        <w:r w:rsidR="00494307" w:rsidDel="00DD156B">
          <w:delText>图</w:delText>
        </w:r>
        <w:r w:rsidR="00494307" w:rsidDel="00DD156B">
          <w:delText xml:space="preserve"> 7</w:delText>
        </w:r>
        <w:r w:rsidR="00494307" w:rsidDel="00DD156B">
          <w:rPr>
            <w:rFonts w:hint="eastAsia"/>
          </w:rPr>
          <w:delText xml:space="preserve"> </w:delText>
        </w:r>
        <w:r w:rsidR="00494307" w:rsidDel="00DD156B">
          <w:rPr>
            <w:rFonts w:hint="eastAsia"/>
          </w:rPr>
          <w:delText>显示器安装结构爆炸图</w:delText>
        </w:r>
      </w:del>
      <w:r w:rsidR="00494307">
        <w:rPr>
          <w:rFonts w:hint="eastAsia"/>
        </w:rPr>
        <w:fldChar w:fldCharType="end"/>
      </w:r>
      <w:r w:rsidR="00494307">
        <w:rPr>
          <w:rFonts w:hint="eastAsia"/>
        </w:rPr>
        <w:t>如下所示。</w:t>
      </w:r>
    </w:p>
    <w:p w:rsidR="00A56EEE" w:rsidRDefault="00023FD1">
      <w:pPr>
        <w:pStyle w:val="a5"/>
        <w:jc w:val="center"/>
      </w:pPr>
      <w:bookmarkStart w:id="466" w:name="_Ref16971"/>
      <w:r>
        <w:rPr>
          <w:noProof/>
        </w:rPr>
        <w:drawing>
          <wp:inline distT="0" distB="0" distL="0" distR="0" wp14:anchorId="13CB643D" wp14:editId="7CD12EB4">
            <wp:extent cx="4010025" cy="351710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4756" cy="3521250"/>
                    </a:xfrm>
                    <a:prstGeom prst="rect">
                      <a:avLst/>
                    </a:prstGeom>
                  </pic:spPr>
                </pic:pic>
              </a:graphicData>
            </a:graphic>
          </wp:inline>
        </w:drawing>
      </w:r>
    </w:p>
    <w:p w:rsidR="00A56EEE" w:rsidRDefault="00494307">
      <w:pPr>
        <w:pStyle w:val="a5"/>
        <w:jc w:val="center"/>
        <w:rPr>
          <w:rFonts w:eastAsia="宋体"/>
        </w:rPr>
      </w:pPr>
      <w:r>
        <w:lastRenderedPageBreak/>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7</w:t>
      </w:r>
      <w:r>
        <w:fldChar w:fldCharType="end"/>
      </w:r>
      <w:r>
        <w:rPr>
          <w:rFonts w:hint="eastAsia"/>
        </w:rPr>
        <w:t xml:space="preserve"> </w:t>
      </w:r>
      <w:r>
        <w:rPr>
          <w:rFonts w:hint="eastAsia"/>
        </w:rPr>
        <w:t>显示器安装结构爆炸图</w:t>
      </w:r>
      <w:bookmarkEnd w:id="466"/>
    </w:p>
    <w:p w:rsidR="00A56EEE" w:rsidRDefault="00494307">
      <w:pPr>
        <w:pStyle w:val="3"/>
      </w:pPr>
      <w:bookmarkStart w:id="467" w:name="_Toc9836"/>
      <w:bookmarkStart w:id="468" w:name="_Toc13385"/>
      <w:bookmarkStart w:id="469" w:name="_Toc150337212"/>
      <w:r>
        <w:rPr>
          <w:rFonts w:hint="eastAsia"/>
        </w:rPr>
        <w:t>通风散热设计</w:t>
      </w:r>
      <w:bookmarkEnd w:id="467"/>
      <w:bookmarkEnd w:id="468"/>
      <w:bookmarkEnd w:id="469"/>
    </w:p>
    <w:p w:rsidR="00A56EEE" w:rsidRDefault="00494307">
      <w:pPr>
        <w:ind w:firstLineChars="200" w:firstLine="420"/>
        <w:jc w:val="left"/>
      </w:pPr>
      <w:r>
        <w:rPr>
          <w:rFonts w:hint="eastAsia"/>
        </w:rPr>
        <w:t>整体设计时，外壳做了一体式全包设计，</w:t>
      </w:r>
      <w:r w:rsidR="00AF5D84">
        <w:rPr>
          <w:rFonts w:hint="eastAsia"/>
        </w:rPr>
        <w:t>台车</w:t>
      </w:r>
      <w:r>
        <w:rPr>
          <w:rFonts w:hint="eastAsia"/>
        </w:rPr>
        <w:t>内部有</w:t>
      </w:r>
      <w:r w:rsidR="00AF5D84">
        <w:rPr>
          <w:rFonts w:hint="eastAsia"/>
        </w:rPr>
        <w:t>工作站</w:t>
      </w:r>
      <w:r>
        <w:rPr>
          <w:rFonts w:hint="eastAsia"/>
        </w:rPr>
        <w:t>、</w:t>
      </w:r>
      <w:r>
        <w:rPr>
          <w:rFonts w:hint="eastAsia"/>
        </w:rPr>
        <w:t>UPS</w:t>
      </w:r>
      <w:r>
        <w:rPr>
          <w:rFonts w:hint="eastAsia"/>
        </w:rPr>
        <w:t>、开关电源等电子元器件散发热量，所以在后罩上留有多个散热孔，工作时自然风会贯穿壳体内部，带走整机的热量，热量不会一直在整机内部循环，随着自然运行排出。</w:t>
      </w:r>
      <w:r>
        <w:rPr>
          <w:rFonts w:hint="eastAsia"/>
        </w:rPr>
        <w:t xml:space="preserve">         </w:t>
      </w:r>
    </w:p>
    <w:p w:rsidR="00A56EEE" w:rsidRDefault="00FB0B7A">
      <w:pPr>
        <w:pStyle w:val="a5"/>
        <w:jc w:val="center"/>
      </w:pPr>
      <w:r>
        <w:rPr>
          <w:noProof/>
        </w:rPr>
        <w:drawing>
          <wp:inline distT="0" distB="0" distL="0" distR="0" wp14:anchorId="52EF260B" wp14:editId="3B934BAA">
            <wp:extent cx="4111566" cy="4075430"/>
            <wp:effectExtent l="0" t="0" r="381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4656" cy="4088405"/>
                    </a:xfrm>
                    <a:prstGeom prst="rect">
                      <a:avLst/>
                    </a:prstGeom>
                  </pic:spPr>
                </pic:pic>
              </a:graphicData>
            </a:graphic>
          </wp:inline>
        </w:drawing>
      </w:r>
    </w:p>
    <w:p w:rsidR="00A56EEE" w:rsidRDefault="00494307">
      <w:pPr>
        <w:pStyle w:val="a5"/>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8</w:t>
      </w:r>
      <w:r>
        <w:fldChar w:fldCharType="end"/>
      </w:r>
      <w:r>
        <w:rPr>
          <w:rFonts w:hint="eastAsia"/>
        </w:rPr>
        <w:t xml:space="preserve"> </w:t>
      </w:r>
      <w:r>
        <w:rPr>
          <w:rFonts w:hint="eastAsia"/>
        </w:rPr>
        <w:t>导航台车散热口</w:t>
      </w:r>
    </w:p>
    <w:p w:rsidR="00A56EEE" w:rsidRDefault="00494307">
      <w:pPr>
        <w:pStyle w:val="3"/>
      </w:pPr>
      <w:bookmarkStart w:id="470" w:name="_Toc22360"/>
      <w:bookmarkStart w:id="471" w:name="_Toc514"/>
      <w:bookmarkStart w:id="472" w:name="_Toc150337213"/>
      <w:r>
        <w:rPr>
          <w:rFonts w:hint="eastAsia"/>
        </w:rPr>
        <w:t>检修维护设计说明</w:t>
      </w:r>
      <w:bookmarkEnd w:id="470"/>
      <w:bookmarkEnd w:id="471"/>
      <w:bookmarkEnd w:id="472"/>
    </w:p>
    <w:p w:rsidR="00A56EEE" w:rsidRDefault="00494307">
      <w:pPr>
        <w:ind w:firstLineChars="200" w:firstLine="420"/>
        <w:jc w:val="left"/>
      </w:pPr>
      <w:r>
        <w:rPr>
          <w:rFonts w:ascii="Arial" w:hAnsi="Arial" w:cs="Arial" w:hint="eastAsia"/>
        </w:rPr>
        <w:t>整机设备在售后维护时，需要方便检修，因此结构在设计时使后罩方便拆卸，后罩拆卸后设备内部大部分电气件都会露出来，方便对整机设备进行检修</w:t>
      </w:r>
      <w:r>
        <w:rPr>
          <w:rFonts w:cs="Arial" w:hint="eastAsia"/>
        </w:rPr>
        <w:t>。</w:t>
      </w:r>
      <w:r>
        <w:rPr>
          <w:rFonts w:ascii="Arial" w:hAnsi="Arial" w:cs="Arial" w:hint="eastAsia"/>
        </w:rPr>
        <w:t xml:space="preserve">  </w:t>
      </w:r>
      <w:r>
        <w:rPr>
          <w:rFonts w:hint="eastAsia"/>
        </w:rPr>
        <w:t xml:space="preserve"> </w:t>
      </w:r>
    </w:p>
    <w:p w:rsidR="00A56EEE" w:rsidRDefault="009F67C2">
      <w:pPr>
        <w:jc w:val="center"/>
      </w:pPr>
      <w:r>
        <w:rPr>
          <w:noProof/>
        </w:rPr>
        <w:lastRenderedPageBreak/>
        <w:drawing>
          <wp:inline distT="0" distB="0" distL="0" distR="0" wp14:anchorId="6499DAE6" wp14:editId="7D6F8EB4">
            <wp:extent cx="3790756" cy="3895725"/>
            <wp:effectExtent l="0" t="0" r="63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5492" cy="3900592"/>
                    </a:xfrm>
                    <a:prstGeom prst="rect">
                      <a:avLst/>
                    </a:prstGeom>
                  </pic:spPr>
                </pic:pic>
              </a:graphicData>
            </a:graphic>
          </wp:inline>
        </w:drawing>
      </w:r>
    </w:p>
    <w:p w:rsidR="00A56EEE" w:rsidRDefault="00494307">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9</w:t>
      </w:r>
      <w:r>
        <w:fldChar w:fldCharType="end"/>
      </w:r>
      <w:r>
        <w:rPr>
          <w:rFonts w:hint="eastAsia"/>
        </w:rPr>
        <w:t xml:space="preserve"> </w:t>
      </w:r>
      <w:r>
        <w:rPr>
          <w:rFonts w:hint="eastAsia"/>
        </w:rPr>
        <w:t>检修位置说明</w:t>
      </w:r>
    </w:p>
    <w:p w:rsidR="00A56EEE" w:rsidRDefault="00494307">
      <w:pPr>
        <w:pStyle w:val="2"/>
      </w:pPr>
      <w:bookmarkStart w:id="473" w:name="_Toc113279180"/>
      <w:bookmarkStart w:id="474" w:name="_Toc150337214"/>
      <w:bookmarkEnd w:id="423"/>
      <w:r>
        <w:rPr>
          <w:rFonts w:hint="eastAsia"/>
        </w:rPr>
        <w:t>执行台车设计说明</w:t>
      </w:r>
      <w:bookmarkEnd w:id="473"/>
      <w:bookmarkEnd w:id="474"/>
    </w:p>
    <w:p w:rsidR="00A56EEE" w:rsidRDefault="00494307">
      <w:pPr>
        <w:pStyle w:val="3"/>
      </w:pPr>
      <w:bookmarkStart w:id="475" w:name="_Toc111732425"/>
      <w:bookmarkStart w:id="476" w:name="_Toc12959"/>
      <w:bookmarkStart w:id="477" w:name="_Toc113279181"/>
      <w:bookmarkStart w:id="478" w:name="_Toc25910"/>
      <w:bookmarkStart w:id="479" w:name="_Toc12521968"/>
      <w:bookmarkStart w:id="480" w:name="_Toc150337215"/>
      <w:r>
        <w:rPr>
          <w:rFonts w:hint="eastAsia"/>
        </w:rPr>
        <w:t>详细设计概述</w:t>
      </w:r>
      <w:bookmarkEnd w:id="475"/>
      <w:bookmarkEnd w:id="476"/>
      <w:bookmarkEnd w:id="477"/>
      <w:bookmarkEnd w:id="480"/>
    </w:p>
    <w:p w:rsidR="00A56EEE" w:rsidRDefault="00494307">
      <w:pPr>
        <w:numPr>
          <w:ilvl w:val="255"/>
          <w:numId w:val="0"/>
        </w:numPr>
        <w:spacing w:before="156" w:after="156"/>
        <w:ind w:firstLine="420"/>
        <w:rPr>
          <w:color w:val="000000" w:themeColor="text1"/>
        </w:rPr>
      </w:pPr>
      <w:r>
        <w:rPr>
          <w:rFonts w:hint="eastAsia"/>
          <w:color w:val="000000" w:themeColor="text1"/>
        </w:rPr>
        <w:t>执行台车根据结构功能和装配顺序，拆分成多个子模块，每个子模块单独进行详细设计，各子模块件需设计相互配合的安装结构；关键的承重结构件和内部堆叠进行重点分析和设计。</w:t>
      </w:r>
    </w:p>
    <w:p w:rsidR="00A56EEE" w:rsidRDefault="00494307">
      <w:pPr>
        <w:numPr>
          <w:ilvl w:val="255"/>
          <w:numId w:val="0"/>
        </w:numPr>
        <w:spacing w:before="156" w:after="156"/>
        <w:ind w:firstLine="420"/>
        <w:rPr>
          <w:color w:val="000000" w:themeColor="text1"/>
        </w:rPr>
      </w:pPr>
      <w:r>
        <w:rPr>
          <w:rFonts w:hint="eastAsia"/>
          <w:color w:val="000000" w:themeColor="text1"/>
          <w:szCs w:val="21"/>
        </w:rPr>
        <w:t>执行台车布局示意图如下图所示：</w:t>
      </w:r>
    </w:p>
    <w:p w:rsidR="00A56EEE" w:rsidRDefault="00494307">
      <w:pPr>
        <w:spacing w:before="156" w:after="156"/>
        <w:jc w:val="center"/>
        <w:rPr>
          <w:color w:val="000000" w:themeColor="text1"/>
        </w:rPr>
      </w:pPr>
      <w:r>
        <w:rPr>
          <w:noProof/>
        </w:rPr>
        <w:lastRenderedPageBreak/>
        <w:drawing>
          <wp:inline distT="0" distB="0" distL="0" distR="0" wp14:anchorId="3BC297D6" wp14:editId="3347BDBE">
            <wp:extent cx="3450590" cy="3597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1">
                      <a:clrChange>
                        <a:clrFrom>
                          <a:srgbClr val="FFFFFF"/>
                        </a:clrFrom>
                        <a:clrTo>
                          <a:srgbClr val="FFFFFF">
                            <a:alpha val="0"/>
                          </a:srgbClr>
                        </a:clrTo>
                      </a:clrChange>
                    </a:blip>
                    <a:stretch>
                      <a:fillRect/>
                    </a:stretch>
                  </pic:blipFill>
                  <pic:spPr>
                    <a:xfrm>
                      <a:off x="0" y="0"/>
                      <a:ext cx="3473326" cy="3621777"/>
                    </a:xfrm>
                    <a:prstGeom prst="rect">
                      <a:avLst/>
                    </a:prstGeom>
                  </pic:spPr>
                </pic:pic>
              </a:graphicData>
            </a:graphic>
          </wp:inline>
        </w:drawing>
      </w:r>
    </w:p>
    <w:p w:rsidR="00A56EEE" w:rsidRDefault="00494307">
      <w:pPr>
        <w:pStyle w:val="a5"/>
        <w:jc w:val="center"/>
      </w:pPr>
      <w:bookmarkStart w:id="481" w:name="_Ref15525"/>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DD156B">
        <w:rPr>
          <w:noProof/>
        </w:rPr>
        <w:t>10</w:t>
      </w:r>
      <w:r>
        <w:rPr>
          <w:rFonts w:hint="eastAsia"/>
        </w:rPr>
        <w:fldChar w:fldCharType="end"/>
      </w:r>
      <w:r>
        <w:rPr>
          <w:rFonts w:hint="eastAsia"/>
        </w:rPr>
        <w:t xml:space="preserve"> </w:t>
      </w:r>
      <w:r>
        <w:rPr>
          <w:rFonts w:hint="eastAsia"/>
        </w:rPr>
        <w:t>导引模块整机示意图</w:t>
      </w:r>
      <w:bookmarkEnd w:id="481"/>
    </w:p>
    <w:p w:rsidR="00A56EEE" w:rsidRDefault="00494307">
      <w:pPr>
        <w:spacing w:before="156" w:after="156"/>
        <w:ind w:firstLine="420"/>
        <w:rPr>
          <w:color w:val="000000" w:themeColor="text1"/>
        </w:rPr>
      </w:pPr>
      <w:r>
        <w:rPr>
          <w:rFonts w:hint="eastAsia"/>
          <w:color w:val="000000" w:themeColor="text1"/>
          <w:szCs w:val="21"/>
        </w:rPr>
        <w:t>执行台车结构及功能见下表</w:t>
      </w:r>
      <w:r>
        <w:rPr>
          <w:rFonts w:hint="eastAsia"/>
          <w:color w:val="000000" w:themeColor="text1"/>
        </w:rPr>
        <w:t>：</w:t>
      </w:r>
    </w:p>
    <w:p w:rsidR="00A56EEE" w:rsidRDefault="00494307">
      <w:pPr>
        <w:pStyle w:val="a5"/>
        <w:spacing w:before="156" w:after="156"/>
        <w:jc w:val="center"/>
        <w:rPr>
          <w:color w:val="000000" w:themeColor="text1"/>
        </w:rPr>
      </w:pPr>
      <w:r>
        <w:rPr>
          <w:color w:val="000000" w:themeColor="text1"/>
        </w:rPr>
        <w:t>表</w:t>
      </w:r>
      <w:r>
        <w:rPr>
          <w:color w:val="000000" w:themeColor="text1"/>
        </w:rPr>
        <w:t xml:space="preserve"> </w:t>
      </w:r>
      <w:r>
        <w:rPr>
          <w:color w:val="000000" w:themeColor="text1"/>
        </w:rPr>
        <w:fldChar w:fldCharType="begin"/>
      </w:r>
      <w:r>
        <w:rPr>
          <w:color w:val="000000" w:themeColor="text1"/>
        </w:rPr>
        <w:instrText xml:space="preserve"> SEQ </w:instrText>
      </w:r>
      <w:r>
        <w:rPr>
          <w:color w:val="000000" w:themeColor="text1"/>
        </w:rPr>
        <w:instrText>表</w:instrText>
      </w:r>
      <w:r>
        <w:rPr>
          <w:color w:val="000000" w:themeColor="text1"/>
        </w:rPr>
        <w:instrText xml:space="preserve"> \* ARABIC </w:instrText>
      </w:r>
      <w:r>
        <w:rPr>
          <w:color w:val="000000" w:themeColor="text1"/>
        </w:rPr>
        <w:fldChar w:fldCharType="separate"/>
      </w:r>
      <w:r w:rsidR="00DD156B">
        <w:rPr>
          <w:noProof/>
          <w:color w:val="000000" w:themeColor="text1"/>
        </w:rPr>
        <w:t>4</w:t>
      </w:r>
      <w:r>
        <w:rPr>
          <w:color w:val="000000" w:themeColor="text1"/>
        </w:rPr>
        <w:fldChar w:fldCharType="end"/>
      </w:r>
      <w:r>
        <w:rPr>
          <w:rFonts w:hint="eastAsia"/>
          <w:color w:val="000000" w:themeColor="text1"/>
        </w:rPr>
        <w:t xml:space="preserve"> </w:t>
      </w:r>
      <w:r>
        <w:rPr>
          <w:rFonts w:hint="eastAsia"/>
          <w:color w:val="000000" w:themeColor="text1"/>
        </w:rPr>
        <w:t>整机结构功能</w:t>
      </w:r>
    </w:p>
    <w:tbl>
      <w:tblPr>
        <w:tblW w:w="8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1380"/>
        <w:gridCol w:w="5891"/>
      </w:tblGrid>
      <w:tr w:rsidR="00A56EEE">
        <w:trPr>
          <w:trHeight w:val="23"/>
          <w:jc w:val="center"/>
        </w:trPr>
        <w:tc>
          <w:tcPr>
            <w:tcW w:w="820" w:type="dxa"/>
            <w:shd w:val="clear" w:color="auto" w:fill="auto"/>
          </w:tcPr>
          <w:p w:rsidR="00A56EEE" w:rsidRDefault="00494307">
            <w:pPr>
              <w:widowControl/>
              <w:jc w:val="center"/>
              <w:textAlignment w:val="top"/>
              <w:rPr>
                <w:rFonts w:ascii="宋体" w:hAnsi="宋体" w:cs="宋体"/>
                <w:b/>
                <w:bCs/>
                <w:color w:val="000000" w:themeColor="text1"/>
                <w:szCs w:val="21"/>
              </w:rPr>
            </w:pPr>
            <w:r>
              <w:rPr>
                <w:rFonts w:ascii="等线" w:eastAsia="等线" w:hAnsi="等线" w:cs="等线" w:hint="eastAsia"/>
                <w:color w:val="000000" w:themeColor="text1"/>
                <w:szCs w:val="21"/>
              </w:rPr>
              <w:t>No.</w:t>
            </w:r>
          </w:p>
        </w:tc>
        <w:tc>
          <w:tcPr>
            <w:tcW w:w="1380" w:type="dxa"/>
            <w:shd w:val="clear" w:color="auto" w:fill="auto"/>
            <w:vAlign w:val="center"/>
          </w:tcPr>
          <w:p w:rsidR="00A56EEE" w:rsidRDefault="00494307">
            <w:pPr>
              <w:widowControl/>
              <w:jc w:val="center"/>
              <w:textAlignment w:val="center"/>
              <w:rPr>
                <w:rFonts w:ascii="宋体" w:hAnsi="宋体" w:cs="宋体"/>
                <w:b/>
                <w:bCs/>
                <w:color w:val="000000" w:themeColor="text1"/>
                <w:szCs w:val="21"/>
              </w:rPr>
            </w:pPr>
            <w:r>
              <w:rPr>
                <w:rFonts w:ascii="宋体" w:hAnsi="宋体" w:cs="宋体" w:hint="eastAsia"/>
                <w:b/>
                <w:bCs/>
                <w:color w:val="000000" w:themeColor="text1"/>
                <w:kern w:val="0"/>
                <w:szCs w:val="21"/>
                <w:lang w:bidi="ar"/>
              </w:rPr>
              <w:t>部件名称</w:t>
            </w:r>
          </w:p>
        </w:tc>
        <w:tc>
          <w:tcPr>
            <w:tcW w:w="5891" w:type="dxa"/>
            <w:shd w:val="clear" w:color="auto" w:fill="auto"/>
            <w:vAlign w:val="center"/>
          </w:tcPr>
          <w:p w:rsidR="00A56EEE" w:rsidRDefault="00494307">
            <w:pPr>
              <w:widowControl/>
              <w:jc w:val="center"/>
              <w:textAlignment w:val="center"/>
              <w:rPr>
                <w:rFonts w:ascii="宋体" w:hAnsi="宋体" w:cs="宋体"/>
                <w:b/>
                <w:bCs/>
                <w:color w:val="000000" w:themeColor="text1"/>
                <w:szCs w:val="21"/>
              </w:rPr>
            </w:pPr>
            <w:r>
              <w:rPr>
                <w:rFonts w:ascii="宋体" w:hAnsi="宋体" w:cs="宋体" w:hint="eastAsia"/>
                <w:b/>
                <w:bCs/>
                <w:color w:val="000000" w:themeColor="text1"/>
                <w:kern w:val="0"/>
                <w:szCs w:val="21"/>
                <w:lang w:bidi="ar"/>
              </w:rPr>
              <w:t>说明</w:t>
            </w:r>
          </w:p>
        </w:tc>
      </w:tr>
      <w:tr w:rsidR="00A56EEE">
        <w:trPr>
          <w:trHeight w:val="919"/>
          <w:jc w:val="center"/>
        </w:trPr>
        <w:tc>
          <w:tcPr>
            <w:tcW w:w="820" w:type="dxa"/>
            <w:shd w:val="clear" w:color="auto" w:fill="auto"/>
            <w:vAlign w:val="center"/>
          </w:tcPr>
          <w:p w:rsidR="00A56EEE" w:rsidRDefault="00494307">
            <w:pPr>
              <w:widowControl/>
              <w:jc w:val="center"/>
              <w:textAlignment w:val="center"/>
              <w:rPr>
                <w:rFonts w:ascii="宋体" w:hAnsi="宋体" w:cs="宋体"/>
                <w:color w:val="000000" w:themeColor="text1"/>
                <w:szCs w:val="21"/>
              </w:rPr>
            </w:pPr>
            <w:r>
              <w:rPr>
                <w:rFonts w:ascii="宋体" w:hAnsi="宋体" w:cs="宋体" w:hint="eastAsia"/>
                <w:color w:val="000000" w:themeColor="text1"/>
                <w:kern w:val="0"/>
                <w:szCs w:val="21"/>
                <w:lang w:bidi="ar"/>
              </w:rPr>
              <w:t>1</w:t>
            </w:r>
          </w:p>
        </w:tc>
        <w:tc>
          <w:tcPr>
            <w:tcW w:w="1380" w:type="dxa"/>
            <w:shd w:val="clear" w:color="auto" w:fill="auto"/>
            <w:vAlign w:val="center"/>
          </w:tcPr>
          <w:p w:rsidR="00A56EEE" w:rsidRDefault="00494307">
            <w:pPr>
              <w:widowControl/>
              <w:jc w:val="center"/>
              <w:textAlignment w:val="center"/>
              <w:rPr>
                <w:rFonts w:ascii="宋体" w:hAnsi="宋体" w:cs="宋体"/>
                <w:color w:val="000000" w:themeColor="text1"/>
                <w:szCs w:val="21"/>
              </w:rPr>
            </w:pPr>
            <w:r>
              <w:rPr>
                <w:rFonts w:ascii="宋体" w:hAnsi="宋体" w:cs="宋体" w:hint="eastAsia"/>
                <w:color w:val="000000" w:themeColor="text1"/>
                <w:szCs w:val="21"/>
              </w:rPr>
              <w:t>外壳</w:t>
            </w:r>
          </w:p>
        </w:tc>
        <w:tc>
          <w:tcPr>
            <w:tcW w:w="5891" w:type="dxa"/>
            <w:shd w:val="clear" w:color="auto" w:fill="auto"/>
            <w:vAlign w:val="center"/>
          </w:tcPr>
          <w:p w:rsidR="00A56EEE" w:rsidRDefault="00494307">
            <w:pPr>
              <w:widowControl/>
              <w:jc w:val="left"/>
              <w:textAlignment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执行台车外观面，展示整体外观造型、保护内部框架器件以及人电隔离等；</w:t>
            </w:r>
          </w:p>
          <w:p w:rsidR="00A56EEE" w:rsidRDefault="00494307">
            <w:pPr>
              <w:widowControl/>
              <w:jc w:val="left"/>
              <w:textAlignment w:val="center"/>
              <w:rPr>
                <w:rFonts w:ascii="宋体" w:hAnsi="宋体" w:cs="宋体"/>
                <w:b/>
                <w:color w:val="000000" w:themeColor="text1"/>
                <w:kern w:val="0"/>
                <w:szCs w:val="21"/>
                <w:lang w:bidi="ar"/>
              </w:rPr>
            </w:pPr>
            <w:r>
              <w:rPr>
                <w:rFonts w:ascii="宋体" w:hAnsi="宋体" w:cs="宋体" w:hint="eastAsia"/>
                <w:color w:val="000000" w:themeColor="text1"/>
                <w:szCs w:val="21"/>
              </w:rPr>
              <w:t>外壳上安装指示灯、急停开关、升降开关等用于人机交互以及指示机器当前状态；</w:t>
            </w:r>
            <w:r>
              <w:rPr>
                <w:rFonts w:ascii="宋体" w:hAnsi="宋体" w:cs="宋体"/>
                <w:b/>
                <w:color w:val="000000" w:themeColor="text1"/>
                <w:kern w:val="0"/>
                <w:szCs w:val="21"/>
                <w:lang w:bidi="ar"/>
              </w:rPr>
              <w:t xml:space="preserve"> </w:t>
            </w:r>
          </w:p>
        </w:tc>
      </w:tr>
      <w:tr w:rsidR="00A56EEE">
        <w:trPr>
          <w:trHeight w:val="23"/>
          <w:jc w:val="center"/>
        </w:trPr>
        <w:tc>
          <w:tcPr>
            <w:tcW w:w="820" w:type="dxa"/>
            <w:shd w:val="clear" w:color="auto" w:fill="auto"/>
            <w:vAlign w:val="center"/>
          </w:tcPr>
          <w:p w:rsidR="00A56EEE" w:rsidRDefault="00494307">
            <w:pPr>
              <w:widowControl/>
              <w:jc w:val="center"/>
              <w:textAlignment w:val="center"/>
              <w:rPr>
                <w:rFonts w:ascii="宋体" w:hAnsi="宋体" w:cs="宋体"/>
                <w:color w:val="000000" w:themeColor="text1"/>
                <w:szCs w:val="21"/>
              </w:rPr>
            </w:pPr>
            <w:r>
              <w:rPr>
                <w:rFonts w:ascii="宋体" w:hAnsi="宋体" w:cs="宋体"/>
                <w:color w:val="000000" w:themeColor="text1"/>
                <w:kern w:val="0"/>
                <w:szCs w:val="21"/>
                <w:lang w:bidi="ar"/>
              </w:rPr>
              <w:t>2</w:t>
            </w:r>
          </w:p>
        </w:tc>
        <w:tc>
          <w:tcPr>
            <w:tcW w:w="1380" w:type="dxa"/>
            <w:shd w:val="clear" w:color="auto" w:fill="auto"/>
            <w:vAlign w:val="center"/>
          </w:tcPr>
          <w:p w:rsidR="00A56EEE" w:rsidRDefault="00494307">
            <w:pPr>
              <w:widowControl/>
              <w:jc w:val="center"/>
              <w:textAlignment w:val="center"/>
              <w:rPr>
                <w:rFonts w:ascii="宋体" w:hAnsi="宋体" w:cs="宋体"/>
                <w:color w:val="000000" w:themeColor="text1"/>
                <w:szCs w:val="21"/>
              </w:rPr>
            </w:pPr>
            <w:r>
              <w:rPr>
                <w:rFonts w:ascii="宋体" w:hAnsi="宋体" w:cs="宋体" w:hint="eastAsia"/>
                <w:color w:val="000000" w:themeColor="text1"/>
                <w:szCs w:val="21"/>
              </w:rPr>
              <w:t>接口面板</w:t>
            </w:r>
          </w:p>
        </w:tc>
        <w:tc>
          <w:tcPr>
            <w:tcW w:w="5891" w:type="dxa"/>
            <w:shd w:val="clear" w:color="auto" w:fill="auto"/>
            <w:vAlign w:val="center"/>
          </w:tcPr>
          <w:p w:rsidR="00A56EEE" w:rsidRDefault="00494307">
            <w:pPr>
              <w:widowControl/>
              <w:jc w:val="left"/>
              <w:textAlignment w:val="center"/>
              <w:rPr>
                <w:rFonts w:ascii="宋体" w:hAnsi="宋体" w:cs="宋体"/>
                <w:color w:val="000000" w:themeColor="text1"/>
                <w:szCs w:val="21"/>
              </w:rPr>
            </w:pPr>
            <w:r>
              <w:rPr>
                <w:rFonts w:ascii="宋体" w:hAnsi="宋体" w:cs="宋体" w:hint="eastAsia"/>
                <w:color w:val="000000" w:themeColor="text1"/>
                <w:kern w:val="0"/>
                <w:szCs w:val="21"/>
                <w:lang w:bidi="ar"/>
              </w:rPr>
              <w:t>位于台车背面，安装指示灯和其他电气接口，用于整机的供电输入，以及其他信号输入输出等；</w:t>
            </w:r>
          </w:p>
        </w:tc>
      </w:tr>
      <w:tr w:rsidR="00A56EEE">
        <w:trPr>
          <w:trHeight w:val="23"/>
          <w:jc w:val="center"/>
        </w:trPr>
        <w:tc>
          <w:tcPr>
            <w:tcW w:w="820" w:type="dxa"/>
            <w:shd w:val="clear" w:color="auto" w:fill="auto"/>
            <w:vAlign w:val="center"/>
          </w:tcPr>
          <w:p w:rsidR="00A56EEE" w:rsidRDefault="00494307">
            <w:pPr>
              <w:widowControl/>
              <w:jc w:val="center"/>
              <w:textAlignment w:val="center"/>
              <w:rPr>
                <w:rFonts w:ascii="宋体" w:hAnsi="宋体" w:cs="宋体"/>
                <w:color w:val="000000" w:themeColor="text1"/>
                <w:szCs w:val="21"/>
              </w:rPr>
            </w:pPr>
            <w:r>
              <w:rPr>
                <w:rFonts w:ascii="宋体" w:hAnsi="宋体" w:cs="宋体"/>
                <w:color w:val="000000" w:themeColor="text1"/>
                <w:kern w:val="0"/>
                <w:szCs w:val="21"/>
                <w:lang w:bidi="ar"/>
              </w:rPr>
              <w:t>3</w:t>
            </w:r>
          </w:p>
        </w:tc>
        <w:tc>
          <w:tcPr>
            <w:tcW w:w="1380" w:type="dxa"/>
            <w:shd w:val="clear" w:color="auto" w:fill="auto"/>
            <w:vAlign w:val="center"/>
          </w:tcPr>
          <w:p w:rsidR="00A56EEE" w:rsidRDefault="00494307">
            <w:pPr>
              <w:widowControl/>
              <w:jc w:val="center"/>
              <w:textAlignment w:val="center"/>
              <w:rPr>
                <w:rFonts w:ascii="宋体" w:hAnsi="宋体" w:cs="宋体"/>
                <w:color w:val="000000" w:themeColor="text1"/>
                <w:szCs w:val="21"/>
              </w:rPr>
            </w:pPr>
            <w:r>
              <w:rPr>
                <w:rFonts w:ascii="宋体" w:hAnsi="宋体" w:cs="宋体" w:hint="eastAsia"/>
                <w:color w:val="000000" w:themeColor="text1"/>
                <w:szCs w:val="21"/>
              </w:rPr>
              <w:t>升降立柱</w:t>
            </w:r>
          </w:p>
        </w:tc>
        <w:tc>
          <w:tcPr>
            <w:tcW w:w="5891" w:type="dxa"/>
            <w:shd w:val="clear" w:color="auto" w:fill="auto"/>
            <w:vAlign w:val="center"/>
          </w:tcPr>
          <w:p w:rsidR="00A56EEE" w:rsidRDefault="00494307">
            <w:pPr>
              <w:widowControl/>
              <w:jc w:val="left"/>
              <w:textAlignment w:val="center"/>
              <w:rPr>
                <w:rFonts w:ascii="宋体" w:hAnsi="宋体" w:cs="宋体"/>
                <w:color w:val="000000" w:themeColor="text1"/>
                <w:szCs w:val="21"/>
              </w:rPr>
            </w:pPr>
            <w:r>
              <w:rPr>
                <w:rFonts w:ascii="宋体" w:hAnsi="宋体" w:cs="宋体" w:hint="eastAsia"/>
                <w:color w:val="000000" w:themeColor="text1"/>
                <w:kern w:val="0"/>
                <w:szCs w:val="21"/>
                <w:lang w:bidi="ar"/>
              </w:rPr>
              <w:t>位于台车最底部，手术过程中替代脚轮支撑整个台车，外壳上有相应的控制按钮控制立柱升降；</w:t>
            </w:r>
          </w:p>
        </w:tc>
      </w:tr>
      <w:tr w:rsidR="00A56EEE">
        <w:trPr>
          <w:trHeight w:val="23"/>
          <w:jc w:val="center"/>
        </w:trPr>
        <w:tc>
          <w:tcPr>
            <w:tcW w:w="820" w:type="dxa"/>
            <w:shd w:val="clear" w:color="auto" w:fill="auto"/>
            <w:vAlign w:val="center"/>
          </w:tcPr>
          <w:p w:rsidR="00A56EEE" w:rsidRDefault="00494307">
            <w:pPr>
              <w:widowControl/>
              <w:jc w:val="center"/>
              <w:textAlignment w:val="center"/>
              <w:rPr>
                <w:rFonts w:ascii="宋体" w:hAnsi="宋体" w:cs="宋体"/>
                <w:color w:val="000000" w:themeColor="text1"/>
                <w:szCs w:val="21"/>
              </w:rPr>
            </w:pPr>
            <w:r>
              <w:rPr>
                <w:rFonts w:ascii="宋体" w:hAnsi="宋体" w:cs="宋体"/>
                <w:color w:val="000000" w:themeColor="text1"/>
                <w:kern w:val="0"/>
                <w:szCs w:val="21"/>
                <w:lang w:bidi="ar"/>
              </w:rPr>
              <w:t>4</w:t>
            </w:r>
          </w:p>
        </w:tc>
        <w:tc>
          <w:tcPr>
            <w:tcW w:w="1380" w:type="dxa"/>
            <w:shd w:val="clear" w:color="auto" w:fill="auto"/>
            <w:vAlign w:val="center"/>
          </w:tcPr>
          <w:p w:rsidR="00A56EEE" w:rsidRDefault="00494307">
            <w:pPr>
              <w:widowControl/>
              <w:jc w:val="center"/>
              <w:textAlignment w:val="center"/>
              <w:rPr>
                <w:rFonts w:ascii="宋体" w:hAnsi="宋体" w:cs="宋体"/>
                <w:color w:val="000000" w:themeColor="text1"/>
                <w:szCs w:val="21"/>
              </w:rPr>
            </w:pPr>
            <w:r>
              <w:rPr>
                <w:rFonts w:ascii="宋体" w:hAnsi="宋体" w:cs="宋体" w:hint="eastAsia"/>
                <w:color w:val="000000" w:themeColor="text1"/>
                <w:kern w:val="0"/>
                <w:szCs w:val="21"/>
                <w:lang w:bidi="ar"/>
              </w:rPr>
              <w:t>机械臂</w:t>
            </w:r>
          </w:p>
        </w:tc>
        <w:tc>
          <w:tcPr>
            <w:tcW w:w="5891" w:type="dxa"/>
            <w:shd w:val="clear" w:color="auto" w:fill="auto"/>
            <w:vAlign w:val="center"/>
          </w:tcPr>
          <w:p w:rsidR="00A56EEE" w:rsidRDefault="00494307">
            <w:pPr>
              <w:widowControl/>
              <w:jc w:val="left"/>
              <w:textAlignment w:val="center"/>
              <w:rPr>
                <w:rFonts w:ascii="宋体" w:hAnsi="宋体" w:cs="宋体"/>
                <w:color w:val="000000" w:themeColor="text1"/>
                <w:szCs w:val="21"/>
              </w:rPr>
            </w:pPr>
            <w:r>
              <w:rPr>
                <w:rFonts w:ascii="宋体" w:hAnsi="宋体" w:cs="宋体" w:hint="eastAsia"/>
                <w:color w:val="000000" w:themeColor="text1"/>
                <w:kern w:val="0"/>
                <w:szCs w:val="21"/>
                <w:lang w:bidi="ar"/>
              </w:rPr>
              <w:t>位于台车上方，用于手术导引系统的定位；</w:t>
            </w:r>
          </w:p>
        </w:tc>
      </w:tr>
      <w:tr w:rsidR="00A56EEE">
        <w:trPr>
          <w:trHeight w:val="23"/>
          <w:jc w:val="center"/>
        </w:trPr>
        <w:tc>
          <w:tcPr>
            <w:tcW w:w="820" w:type="dxa"/>
            <w:shd w:val="clear" w:color="auto" w:fill="auto"/>
            <w:vAlign w:val="center"/>
          </w:tcPr>
          <w:p w:rsidR="00A56EEE" w:rsidRDefault="00494307">
            <w:pPr>
              <w:widowControl/>
              <w:jc w:val="center"/>
              <w:textAlignment w:val="center"/>
              <w:rPr>
                <w:rFonts w:ascii="宋体" w:hAnsi="宋体" w:cs="宋体"/>
                <w:color w:val="000000" w:themeColor="text1"/>
                <w:kern w:val="0"/>
                <w:szCs w:val="21"/>
                <w:lang w:bidi="ar"/>
              </w:rPr>
            </w:pPr>
            <w:r>
              <w:rPr>
                <w:rFonts w:ascii="宋体" w:hAnsi="宋体" w:cs="宋体"/>
                <w:color w:val="000000" w:themeColor="text1"/>
                <w:kern w:val="0"/>
                <w:szCs w:val="21"/>
                <w:lang w:bidi="ar"/>
              </w:rPr>
              <w:lastRenderedPageBreak/>
              <w:t>5</w:t>
            </w:r>
          </w:p>
        </w:tc>
        <w:tc>
          <w:tcPr>
            <w:tcW w:w="1380" w:type="dxa"/>
            <w:shd w:val="clear" w:color="auto" w:fill="auto"/>
            <w:vAlign w:val="center"/>
          </w:tcPr>
          <w:p w:rsidR="00A56EEE" w:rsidRDefault="00494307">
            <w:pPr>
              <w:widowControl/>
              <w:jc w:val="center"/>
              <w:textAlignment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末端控制器</w:t>
            </w:r>
          </w:p>
        </w:tc>
        <w:tc>
          <w:tcPr>
            <w:tcW w:w="5891" w:type="dxa"/>
            <w:shd w:val="clear" w:color="auto" w:fill="auto"/>
            <w:vAlign w:val="center"/>
          </w:tcPr>
          <w:p w:rsidR="00A56EEE" w:rsidRDefault="00494307">
            <w:pPr>
              <w:widowControl/>
              <w:jc w:val="left"/>
              <w:textAlignment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位于机械臂末端，用于转接不同的末端器械，可用于控制机械臂末端关节的升降和旋转，同时安装有指示灯指示机械臂状态；</w:t>
            </w:r>
          </w:p>
        </w:tc>
      </w:tr>
      <w:tr w:rsidR="00A56EEE">
        <w:trPr>
          <w:trHeight w:val="23"/>
          <w:jc w:val="center"/>
        </w:trPr>
        <w:tc>
          <w:tcPr>
            <w:tcW w:w="820" w:type="dxa"/>
            <w:shd w:val="clear" w:color="auto" w:fill="auto"/>
            <w:vAlign w:val="center"/>
          </w:tcPr>
          <w:p w:rsidR="00A56EEE" w:rsidRDefault="00494307">
            <w:pPr>
              <w:widowControl/>
              <w:jc w:val="center"/>
              <w:textAlignment w:val="center"/>
              <w:rPr>
                <w:rFonts w:ascii="宋体" w:hAnsi="宋体" w:cs="宋体"/>
                <w:color w:val="000000" w:themeColor="text1"/>
                <w:kern w:val="0"/>
                <w:szCs w:val="21"/>
                <w:lang w:bidi="ar"/>
              </w:rPr>
            </w:pPr>
            <w:r>
              <w:rPr>
                <w:rFonts w:ascii="宋体" w:hAnsi="宋体" w:cs="宋体"/>
                <w:color w:val="000000" w:themeColor="text1"/>
                <w:kern w:val="0"/>
                <w:szCs w:val="21"/>
                <w:lang w:bidi="ar"/>
              </w:rPr>
              <w:t>6</w:t>
            </w:r>
          </w:p>
        </w:tc>
        <w:tc>
          <w:tcPr>
            <w:tcW w:w="1380" w:type="dxa"/>
            <w:shd w:val="clear" w:color="auto" w:fill="auto"/>
            <w:vAlign w:val="center"/>
          </w:tcPr>
          <w:p w:rsidR="00A56EEE" w:rsidRDefault="00494307">
            <w:pPr>
              <w:widowControl/>
              <w:jc w:val="center"/>
              <w:textAlignment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内部框架</w:t>
            </w:r>
          </w:p>
        </w:tc>
        <w:tc>
          <w:tcPr>
            <w:tcW w:w="5891" w:type="dxa"/>
            <w:shd w:val="clear" w:color="auto" w:fill="auto"/>
            <w:vAlign w:val="center"/>
          </w:tcPr>
          <w:p w:rsidR="00A56EEE" w:rsidRDefault="00494307">
            <w:pPr>
              <w:widowControl/>
              <w:jc w:val="left"/>
              <w:textAlignment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位于台车内部，用于安装固定台车的电气件，同时支撑其他子模块；</w:t>
            </w:r>
          </w:p>
        </w:tc>
      </w:tr>
    </w:tbl>
    <w:p w:rsidR="00A56EEE" w:rsidRDefault="00494307">
      <w:pPr>
        <w:numPr>
          <w:ilvl w:val="255"/>
          <w:numId w:val="0"/>
        </w:numPr>
        <w:spacing w:before="156" w:after="156"/>
        <w:ind w:firstLine="420"/>
        <w:rPr>
          <w:color w:val="000000" w:themeColor="text1"/>
        </w:rPr>
      </w:pPr>
      <w:r>
        <w:rPr>
          <w:rFonts w:hint="eastAsia"/>
          <w:color w:val="000000" w:themeColor="text1"/>
        </w:rPr>
        <w:t>外壳设计过程中需考虑安装顺序和固定方式，充分兼顾售后维护的便利性，同时需确保外壳完成组装后整体美观、大方、缝隙均匀等。</w:t>
      </w:r>
    </w:p>
    <w:p w:rsidR="00A56EEE" w:rsidRDefault="00494307">
      <w:pPr>
        <w:numPr>
          <w:ilvl w:val="255"/>
          <w:numId w:val="0"/>
        </w:numPr>
        <w:spacing w:before="156" w:after="156"/>
        <w:ind w:firstLine="420"/>
        <w:rPr>
          <w:color w:val="000000" w:themeColor="text1"/>
        </w:rPr>
      </w:pPr>
      <w:r>
        <w:rPr>
          <w:rFonts w:hint="eastAsia"/>
          <w:color w:val="000000" w:themeColor="text1"/>
        </w:rPr>
        <w:t>内部框架整体的刚性和强度需满足设计需求，安装的电气件需合理排布、强弱电分离、走线合理且售后维护方便；对于有散热要求较高的重要器件，需充分考虑整机的散热功能。</w:t>
      </w:r>
    </w:p>
    <w:p w:rsidR="00A56EEE" w:rsidRDefault="00494307">
      <w:pPr>
        <w:numPr>
          <w:ilvl w:val="255"/>
          <w:numId w:val="0"/>
        </w:numPr>
        <w:spacing w:before="156" w:after="156"/>
        <w:ind w:firstLine="420"/>
        <w:rPr>
          <w:color w:val="000000" w:themeColor="text1"/>
        </w:rPr>
      </w:pPr>
      <w:r>
        <w:rPr>
          <w:rFonts w:hint="eastAsia"/>
          <w:color w:val="000000" w:themeColor="text1"/>
        </w:rPr>
        <w:t>台车关键零部件主要是机械臂、升降立柱、脚轮，均为采购标准件，选型过程中充分考虑其功能、寿命、强度等满足设计需求。详见关键零部件选型报告。</w:t>
      </w:r>
    </w:p>
    <w:p w:rsidR="00A56EEE" w:rsidRDefault="00494307">
      <w:pPr>
        <w:pStyle w:val="3"/>
      </w:pPr>
      <w:bookmarkStart w:id="482" w:name="_Toc22613"/>
      <w:bookmarkStart w:id="483" w:name="_Toc111732426"/>
      <w:bookmarkStart w:id="484" w:name="_Toc113279182"/>
      <w:bookmarkStart w:id="485" w:name="_Toc150337216"/>
      <w:r>
        <w:rPr>
          <w:rFonts w:hint="eastAsia"/>
        </w:rPr>
        <w:t>外观设计说明</w:t>
      </w:r>
      <w:bookmarkEnd w:id="482"/>
      <w:bookmarkEnd w:id="483"/>
      <w:bookmarkEnd w:id="484"/>
      <w:bookmarkEnd w:id="485"/>
    </w:p>
    <w:p w:rsidR="00A56EEE" w:rsidRDefault="00494307">
      <w:pPr>
        <w:numPr>
          <w:ilvl w:val="255"/>
          <w:numId w:val="0"/>
        </w:numPr>
        <w:spacing w:before="156" w:after="156"/>
        <w:ind w:firstLine="420"/>
        <w:rPr>
          <w:color w:val="000000" w:themeColor="text1"/>
        </w:rPr>
      </w:pPr>
      <w:r>
        <w:rPr>
          <w:rFonts w:hint="eastAsia"/>
          <w:color w:val="000000" w:themeColor="text1"/>
        </w:rPr>
        <w:t>外观整体设计简洁大方，外壳均为手板工艺制作，材料以</w:t>
      </w:r>
      <w:r>
        <w:rPr>
          <w:rFonts w:hint="eastAsia"/>
          <w:color w:val="000000" w:themeColor="text1"/>
        </w:rPr>
        <w:t>A</w:t>
      </w:r>
      <w:r>
        <w:rPr>
          <w:color w:val="000000" w:themeColor="text1"/>
        </w:rPr>
        <w:t>BS</w:t>
      </w:r>
      <w:r>
        <w:rPr>
          <w:rFonts w:hint="eastAsia"/>
          <w:color w:val="000000" w:themeColor="text1"/>
        </w:rPr>
        <w:t>为主，外表面喷漆处理，颜色为哑光冷灰色和哑光白色。外壳的固定螺钉均不外露，机械臂处装饰罩和后罩的固定螺钉孔用堵头遮盖达到美观的效果。外壳根据造型分成不同的子件，各</w:t>
      </w:r>
      <w:r>
        <w:rPr>
          <w:rFonts w:ascii="宋体" w:hAnsi="宋体" w:cs="宋体" w:hint="eastAsia"/>
          <w:color w:val="000000" w:themeColor="text1"/>
          <w:kern w:val="0"/>
          <w:szCs w:val="21"/>
          <w:lang w:bidi="ar"/>
        </w:rPr>
        <w:t>子件拼接处需设计美工缝，使装配间隙均匀、美观，同时外壳需根据实际需求进行丝印等。</w:t>
      </w:r>
    </w:p>
    <w:p w:rsidR="00A56EEE" w:rsidRDefault="00494307">
      <w:pPr>
        <w:numPr>
          <w:ilvl w:val="255"/>
          <w:numId w:val="0"/>
        </w:numPr>
        <w:spacing w:before="156" w:after="156"/>
        <w:ind w:firstLine="420"/>
        <w:rPr>
          <w:color w:val="000000" w:themeColor="text1"/>
        </w:rPr>
      </w:pPr>
      <w:r>
        <w:rPr>
          <w:rFonts w:hint="eastAsia"/>
          <w:color w:val="000000" w:themeColor="text1"/>
        </w:rPr>
        <w:t>外壳拆装有固定的拆装顺序，维护仅需拆除后罩即可完成电气件的检修维护，机械臂维护则需要拆除整个前罩，整体检修拆装便利。</w:t>
      </w:r>
    </w:p>
    <w:p w:rsidR="00A56EEE" w:rsidRDefault="00494307">
      <w:pPr>
        <w:numPr>
          <w:ilvl w:val="255"/>
          <w:numId w:val="0"/>
        </w:numPr>
        <w:spacing w:before="156" w:after="156"/>
        <w:ind w:firstLine="420"/>
        <w:rPr>
          <w:rFonts w:ascii="宋体" w:hAnsi="宋体" w:cs="宋体"/>
          <w:color w:val="000000" w:themeColor="text1"/>
          <w:kern w:val="0"/>
          <w:szCs w:val="21"/>
          <w:lang w:bidi="ar"/>
        </w:rPr>
      </w:pPr>
      <w:r>
        <w:rPr>
          <w:rFonts w:hint="eastAsia"/>
          <w:color w:val="000000" w:themeColor="text1"/>
        </w:rPr>
        <w:t>外壳两侧设计散热孔，方便内部关键器件散热，散热孔尺寸需满足安全要求，同时外壳内部需用防尘网遮挡散热孔，达到电磁屏蔽和防尘、防异物的要求</w:t>
      </w:r>
      <w:r>
        <w:rPr>
          <w:rFonts w:ascii="宋体" w:hAnsi="宋体" w:cs="宋体" w:hint="eastAsia"/>
          <w:color w:val="000000" w:themeColor="text1"/>
          <w:kern w:val="0"/>
          <w:szCs w:val="21"/>
          <w:lang w:bidi="ar"/>
        </w:rPr>
        <w:t>。</w:t>
      </w:r>
    </w:p>
    <w:p w:rsidR="00A56EEE" w:rsidRDefault="00494307">
      <w:pPr>
        <w:numPr>
          <w:ilvl w:val="255"/>
          <w:numId w:val="0"/>
        </w:numPr>
        <w:spacing w:before="156" w:after="156"/>
        <w:ind w:firstLine="420"/>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外壳结构设计需考虑整体刚性、强度并满足相关的法规要求。</w:t>
      </w:r>
    </w:p>
    <w:p w:rsidR="00A56EEE" w:rsidRDefault="00494307">
      <w:pPr>
        <w:numPr>
          <w:ilvl w:val="255"/>
          <w:numId w:val="0"/>
        </w:numPr>
        <w:spacing w:before="156" w:after="156"/>
        <w:ind w:firstLine="420"/>
        <w:rPr>
          <w:color w:val="000000" w:themeColor="text1"/>
        </w:rPr>
      </w:pPr>
      <w:r>
        <w:rPr>
          <w:rFonts w:ascii="宋体" w:hAnsi="宋体" w:cs="宋体" w:hint="eastAsia"/>
          <w:color w:val="000000" w:themeColor="text1"/>
          <w:kern w:val="0"/>
          <w:szCs w:val="21"/>
          <w:lang w:bidi="ar"/>
        </w:rPr>
        <w:t>整体外观效果图如下所示：</w:t>
      </w:r>
    </w:p>
    <w:p w:rsidR="00A56EEE" w:rsidRDefault="00494307">
      <w:pPr>
        <w:spacing w:before="156" w:after="156"/>
        <w:jc w:val="center"/>
        <w:rPr>
          <w:color w:val="000000" w:themeColor="text1"/>
        </w:rPr>
      </w:pPr>
      <w:r>
        <w:rPr>
          <w:noProof/>
        </w:rPr>
        <w:lastRenderedPageBreak/>
        <w:drawing>
          <wp:inline distT="0" distB="0" distL="0" distR="0" wp14:anchorId="6246E30F" wp14:editId="5481A9C3">
            <wp:extent cx="2014855" cy="3042920"/>
            <wp:effectExtent l="0" t="0" r="4445"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2"/>
                    <a:stretch>
                      <a:fillRect/>
                    </a:stretch>
                  </pic:blipFill>
                  <pic:spPr>
                    <a:xfrm>
                      <a:off x="0" y="0"/>
                      <a:ext cx="2033588" cy="3071436"/>
                    </a:xfrm>
                    <a:prstGeom prst="rect">
                      <a:avLst/>
                    </a:prstGeom>
                  </pic:spPr>
                </pic:pic>
              </a:graphicData>
            </a:graphic>
          </wp:inline>
        </w:drawing>
      </w:r>
    </w:p>
    <w:p w:rsidR="00A56EEE" w:rsidRDefault="00494307">
      <w:pPr>
        <w:pStyle w:val="a5"/>
        <w:spacing w:before="156" w:after="156"/>
        <w:jc w:val="center"/>
      </w:pPr>
      <w:bookmarkStart w:id="486" w:name="_Ref7183"/>
      <w:r>
        <w:rPr>
          <w:color w:val="000000" w:themeColor="text1"/>
        </w:rPr>
        <w:t>图</w:t>
      </w:r>
      <w:r>
        <w:rPr>
          <w:color w:val="000000" w:themeColor="text1"/>
        </w:rPr>
        <w:t xml:space="preserve"> </w:t>
      </w:r>
      <w:r>
        <w:rPr>
          <w:color w:val="000000" w:themeColor="text1"/>
        </w:rPr>
        <w:fldChar w:fldCharType="begin"/>
      </w:r>
      <w:r>
        <w:rPr>
          <w:color w:val="000000" w:themeColor="text1"/>
        </w:rPr>
        <w:instrText xml:space="preserve"> SEQ </w:instrText>
      </w:r>
      <w:r>
        <w:rPr>
          <w:color w:val="000000" w:themeColor="text1"/>
        </w:rPr>
        <w:instrText>图</w:instrText>
      </w:r>
      <w:r>
        <w:rPr>
          <w:color w:val="000000" w:themeColor="text1"/>
        </w:rPr>
        <w:instrText xml:space="preserve"> \* ARABIC </w:instrText>
      </w:r>
      <w:r>
        <w:rPr>
          <w:color w:val="000000" w:themeColor="text1"/>
        </w:rPr>
        <w:fldChar w:fldCharType="separate"/>
      </w:r>
      <w:r w:rsidR="00DD156B">
        <w:rPr>
          <w:noProof/>
          <w:color w:val="000000" w:themeColor="text1"/>
        </w:rPr>
        <w:t>11</w:t>
      </w:r>
      <w:r>
        <w:rPr>
          <w:color w:val="000000" w:themeColor="text1"/>
        </w:rPr>
        <w:fldChar w:fldCharType="end"/>
      </w:r>
      <w:r>
        <w:rPr>
          <w:rFonts w:hint="eastAsia"/>
          <w:color w:val="000000" w:themeColor="text1"/>
        </w:rPr>
        <w:t xml:space="preserve"> </w:t>
      </w:r>
      <w:r>
        <w:rPr>
          <w:rFonts w:hint="eastAsia"/>
          <w:color w:val="000000" w:themeColor="text1"/>
        </w:rPr>
        <w:t>外观整体图</w:t>
      </w:r>
      <w:bookmarkEnd w:id="486"/>
    </w:p>
    <w:p w:rsidR="00A56EEE" w:rsidRDefault="00494307">
      <w:pPr>
        <w:numPr>
          <w:ilvl w:val="255"/>
          <w:numId w:val="0"/>
        </w:numPr>
        <w:spacing w:before="156" w:after="156"/>
        <w:ind w:firstLine="420"/>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外壳主要零件明细如下表所示：</w:t>
      </w:r>
    </w:p>
    <w:p w:rsidR="00A56EEE" w:rsidRDefault="00494307">
      <w:pPr>
        <w:pStyle w:val="a5"/>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rsidR="00DD156B">
        <w:rPr>
          <w:noProof/>
        </w:rPr>
        <w:t>5</w:t>
      </w:r>
      <w:r>
        <w:fldChar w:fldCharType="end"/>
      </w:r>
      <w:r>
        <w:rPr>
          <w:rFonts w:hint="eastAsia"/>
        </w:rPr>
        <w:t xml:space="preserve"> </w:t>
      </w:r>
      <w:r>
        <w:rPr>
          <w:rFonts w:hint="eastAsia"/>
        </w:rPr>
        <w:t>外壳主要零件表</w:t>
      </w:r>
    </w:p>
    <w:tbl>
      <w:tblPr>
        <w:tblW w:w="7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970"/>
        <w:gridCol w:w="4691"/>
      </w:tblGrid>
      <w:tr w:rsidR="00A56EEE">
        <w:trPr>
          <w:trHeight w:val="284"/>
          <w:jc w:val="center"/>
        </w:trPr>
        <w:tc>
          <w:tcPr>
            <w:tcW w:w="1080" w:type="dxa"/>
            <w:shd w:val="clear" w:color="auto" w:fill="auto"/>
            <w:noWrap/>
            <w:vAlign w:val="center"/>
          </w:tcPr>
          <w:p w:rsidR="00A56EEE" w:rsidRDefault="00494307">
            <w:pPr>
              <w:widowControl/>
              <w:spacing w:line="240" w:lineRule="auto"/>
              <w:jc w:val="center"/>
              <w:textAlignment w:val="center"/>
              <w:rPr>
                <w:rFonts w:ascii="宋体" w:hAnsi="宋体" w:cs="宋体"/>
                <w:b/>
                <w:color w:val="000000" w:themeColor="text1"/>
                <w:kern w:val="0"/>
                <w:szCs w:val="21"/>
                <w:lang w:bidi="ar"/>
              </w:rPr>
            </w:pPr>
            <w:r>
              <w:rPr>
                <w:rFonts w:ascii="宋体" w:hAnsi="宋体" w:cs="宋体" w:hint="eastAsia"/>
                <w:b/>
                <w:color w:val="000000" w:themeColor="text1"/>
                <w:kern w:val="0"/>
                <w:szCs w:val="21"/>
                <w:lang w:bidi="ar"/>
              </w:rPr>
              <w:t>序号</w:t>
            </w:r>
          </w:p>
        </w:tc>
        <w:tc>
          <w:tcPr>
            <w:tcW w:w="1970" w:type="dxa"/>
            <w:shd w:val="clear" w:color="auto" w:fill="auto"/>
            <w:noWrap/>
            <w:vAlign w:val="center"/>
          </w:tcPr>
          <w:p w:rsidR="00A56EEE" w:rsidRDefault="00494307">
            <w:pPr>
              <w:widowControl/>
              <w:spacing w:line="240" w:lineRule="auto"/>
              <w:jc w:val="center"/>
              <w:textAlignment w:val="center"/>
              <w:rPr>
                <w:rFonts w:ascii="宋体" w:hAnsi="宋体" w:cs="宋体"/>
                <w:b/>
                <w:color w:val="000000" w:themeColor="text1"/>
                <w:kern w:val="0"/>
                <w:szCs w:val="21"/>
                <w:lang w:bidi="ar"/>
              </w:rPr>
            </w:pPr>
            <w:r>
              <w:rPr>
                <w:rFonts w:ascii="宋体" w:hAnsi="宋体" w:cs="宋体" w:hint="eastAsia"/>
                <w:b/>
                <w:color w:val="000000" w:themeColor="text1"/>
                <w:kern w:val="0"/>
                <w:szCs w:val="21"/>
                <w:lang w:bidi="ar"/>
              </w:rPr>
              <w:t>名称</w:t>
            </w:r>
          </w:p>
        </w:tc>
        <w:tc>
          <w:tcPr>
            <w:tcW w:w="4691" w:type="dxa"/>
            <w:shd w:val="clear" w:color="auto" w:fill="auto"/>
            <w:noWrap/>
            <w:vAlign w:val="center"/>
          </w:tcPr>
          <w:p w:rsidR="00A56EEE" w:rsidRDefault="00494307">
            <w:pPr>
              <w:widowControl/>
              <w:spacing w:line="240" w:lineRule="auto"/>
              <w:jc w:val="center"/>
              <w:textAlignment w:val="center"/>
              <w:rPr>
                <w:rFonts w:ascii="宋体" w:hAnsi="宋体" w:cs="宋体"/>
                <w:b/>
                <w:color w:val="000000" w:themeColor="text1"/>
                <w:kern w:val="0"/>
                <w:szCs w:val="21"/>
                <w:lang w:bidi="ar"/>
              </w:rPr>
            </w:pPr>
            <w:r>
              <w:rPr>
                <w:rFonts w:ascii="宋体" w:hAnsi="宋体" w:cs="宋体" w:hint="eastAsia"/>
                <w:b/>
                <w:color w:val="000000" w:themeColor="text1"/>
                <w:kern w:val="0"/>
                <w:szCs w:val="21"/>
                <w:lang w:bidi="ar"/>
              </w:rPr>
              <w:t>说明</w:t>
            </w:r>
          </w:p>
        </w:tc>
      </w:tr>
      <w:tr w:rsidR="00A56EEE">
        <w:trPr>
          <w:trHeight w:val="284"/>
          <w:jc w:val="center"/>
        </w:trPr>
        <w:tc>
          <w:tcPr>
            <w:tcW w:w="0" w:type="auto"/>
            <w:shd w:val="clear" w:color="auto" w:fill="auto"/>
            <w:noWrap/>
            <w:vAlign w:val="center"/>
          </w:tcPr>
          <w:p w:rsidR="00A56EEE" w:rsidRDefault="00494307">
            <w:pPr>
              <w:widowControl/>
              <w:spacing w:line="240" w:lineRule="auto"/>
              <w:jc w:val="center"/>
              <w:textAlignment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1</w:t>
            </w:r>
          </w:p>
        </w:tc>
        <w:tc>
          <w:tcPr>
            <w:tcW w:w="1970" w:type="dxa"/>
            <w:shd w:val="clear" w:color="auto" w:fill="auto"/>
            <w:noWrap/>
            <w:vAlign w:val="center"/>
          </w:tcPr>
          <w:p w:rsidR="00A56EEE" w:rsidRDefault="00494307">
            <w:pPr>
              <w:widowControl/>
              <w:spacing w:line="240" w:lineRule="auto"/>
              <w:jc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前罩</w:t>
            </w:r>
          </w:p>
        </w:tc>
        <w:tc>
          <w:tcPr>
            <w:tcW w:w="4691" w:type="dxa"/>
            <w:shd w:val="clear" w:color="000000" w:fill="FFFFFF"/>
            <w:noWrap/>
            <w:vAlign w:val="center"/>
          </w:tcPr>
          <w:p w:rsidR="00A56EEE" w:rsidRDefault="00494307">
            <w:pPr>
              <w:widowControl/>
              <w:spacing w:line="240" w:lineRule="auto"/>
              <w:jc w:val="left"/>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CNC手板工艺制作，同时需安装匀光板透光和把手；把手内部以不锈钢为核心增加强度；</w:t>
            </w:r>
          </w:p>
        </w:tc>
      </w:tr>
      <w:tr w:rsidR="00A56EEE">
        <w:trPr>
          <w:trHeight w:val="284"/>
          <w:jc w:val="center"/>
        </w:trPr>
        <w:tc>
          <w:tcPr>
            <w:tcW w:w="0" w:type="auto"/>
            <w:shd w:val="clear" w:color="auto" w:fill="auto"/>
            <w:noWrap/>
            <w:vAlign w:val="center"/>
          </w:tcPr>
          <w:p w:rsidR="00A56EEE" w:rsidRDefault="00494307">
            <w:pPr>
              <w:widowControl/>
              <w:spacing w:line="240" w:lineRule="auto"/>
              <w:jc w:val="center"/>
              <w:textAlignment w:val="center"/>
              <w:rPr>
                <w:rFonts w:ascii="宋体" w:hAnsi="宋体" w:cs="宋体"/>
                <w:color w:val="000000" w:themeColor="text1"/>
                <w:kern w:val="0"/>
                <w:szCs w:val="21"/>
                <w:lang w:bidi="ar"/>
              </w:rPr>
            </w:pPr>
            <w:r>
              <w:rPr>
                <w:rFonts w:ascii="宋体" w:hAnsi="宋体" w:cs="宋体"/>
                <w:color w:val="000000" w:themeColor="text1"/>
                <w:kern w:val="0"/>
                <w:szCs w:val="21"/>
                <w:lang w:bidi="ar"/>
              </w:rPr>
              <w:t>2</w:t>
            </w:r>
          </w:p>
        </w:tc>
        <w:tc>
          <w:tcPr>
            <w:tcW w:w="1970" w:type="dxa"/>
            <w:shd w:val="clear" w:color="auto" w:fill="auto"/>
            <w:noWrap/>
            <w:vAlign w:val="center"/>
          </w:tcPr>
          <w:p w:rsidR="00A56EEE" w:rsidRDefault="00494307">
            <w:pPr>
              <w:spacing w:line="240" w:lineRule="auto"/>
              <w:jc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底罩</w:t>
            </w:r>
          </w:p>
        </w:tc>
        <w:tc>
          <w:tcPr>
            <w:tcW w:w="4691" w:type="dxa"/>
            <w:shd w:val="clear" w:color="000000" w:fill="FFFFFF"/>
            <w:noWrap/>
            <w:vAlign w:val="center"/>
          </w:tcPr>
          <w:p w:rsidR="00A56EEE" w:rsidRDefault="00494307">
            <w:pPr>
              <w:spacing w:line="240" w:lineRule="auto"/>
              <w:jc w:val="left"/>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CNC手板工艺制作；</w:t>
            </w:r>
          </w:p>
        </w:tc>
      </w:tr>
      <w:tr w:rsidR="00A56EEE">
        <w:trPr>
          <w:trHeight w:val="284"/>
          <w:jc w:val="center"/>
        </w:trPr>
        <w:tc>
          <w:tcPr>
            <w:tcW w:w="0" w:type="auto"/>
            <w:shd w:val="clear" w:color="auto" w:fill="auto"/>
            <w:noWrap/>
            <w:vAlign w:val="center"/>
          </w:tcPr>
          <w:p w:rsidR="00A56EEE" w:rsidRDefault="00494307">
            <w:pPr>
              <w:widowControl/>
              <w:spacing w:line="240" w:lineRule="auto"/>
              <w:jc w:val="center"/>
              <w:textAlignment w:val="center"/>
              <w:rPr>
                <w:rFonts w:ascii="宋体" w:hAnsi="宋体" w:cs="宋体"/>
                <w:color w:val="000000" w:themeColor="text1"/>
                <w:kern w:val="0"/>
                <w:szCs w:val="21"/>
                <w:lang w:bidi="ar"/>
              </w:rPr>
            </w:pPr>
            <w:r>
              <w:rPr>
                <w:rFonts w:ascii="宋体" w:hAnsi="宋体" w:cs="宋体"/>
                <w:color w:val="000000" w:themeColor="text1"/>
                <w:kern w:val="0"/>
                <w:szCs w:val="21"/>
                <w:lang w:bidi="ar"/>
              </w:rPr>
              <w:t>3</w:t>
            </w:r>
          </w:p>
        </w:tc>
        <w:tc>
          <w:tcPr>
            <w:tcW w:w="1970" w:type="dxa"/>
            <w:shd w:val="clear" w:color="auto" w:fill="auto"/>
            <w:noWrap/>
            <w:vAlign w:val="center"/>
          </w:tcPr>
          <w:p w:rsidR="00A56EEE" w:rsidRDefault="00494307">
            <w:pPr>
              <w:spacing w:line="240" w:lineRule="auto"/>
              <w:jc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后罩</w:t>
            </w:r>
          </w:p>
        </w:tc>
        <w:tc>
          <w:tcPr>
            <w:tcW w:w="4691" w:type="dxa"/>
            <w:shd w:val="clear" w:color="000000" w:fill="FFFFFF"/>
            <w:noWrap/>
            <w:vAlign w:val="center"/>
          </w:tcPr>
          <w:p w:rsidR="00A56EEE" w:rsidRDefault="00494307">
            <w:pPr>
              <w:spacing w:line="240" w:lineRule="auto"/>
              <w:jc w:val="left"/>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CNC手板工艺制作，散热孔内部固定不锈钢防尘网；</w:t>
            </w:r>
          </w:p>
        </w:tc>
      </w:tr>
      <w:tr w:rsidR="00A56EEE">
        <w:trPr>
          <w:trHeight w:val="284"/>
          <w:jc w:val="center"/>
        </w:trPr>
        <w:tc>
          <w:tcPr>
            <w:tcW w:w="0" w:type="auto"/>
            <w:shd w:val="clear" w:color="auto" w:fill="auto"/>
            <w:noWrap/>
            <w:vAlign w:val="center"/>
          </w:tcPr>
          <w:p w:rsidR="00A56EEE" w:rsidRDefault="00494307">
            <w:pPr>
              <w:widowControl/>
              <w:spacing w:line="240" w:lineRule="auto"/>
              <w:jc w:val="center"/>
              <w:textAlignment w:val="center"/>
              <w:rPr>
                <w:rFonts w:ascii="宋体" w:hAnsi="宋体" w:cs="宋体"/>
                <w:color w:val="000000" w:themeColor="text1"/>
                <w:kern w:val="0"/>
                <w:szCs w:val="21"/>
                <w:lang w:bidi="ar"/>
              </w:rPr>
            </w:pPr>
            <w:r>
              <w:rPr>
                <w:rFonts w:ascii="宋体" w:hAnsi="宋体" w:cs="宋体"/>
                <w:color w:val="000000" w:themeColor="text1"/>
                <w:kern w:val="0"/>
                <w:szCs w:val="21"/>
                <w:lang w:bidi="ar"/>
              </w:rPr>
              <w:t>4</w:t>
            </w:r>
          </w:p>
        </w:tc>
        <w:tc>
          <w:tcPr>
            <w:tcW w:w="1970" w:type="dxa"/>
            <w:shd w:val="clear" w:color="auto" w:fill="auto"/>
            <w:noWrap/>
            <w:vAlign w:val="center"/>
          </w:tcPr>
          <w:p w:rsidR="00A56EEE" w:rsidRDefault="00494307">
            <w:pPr>
              <w:spacing w:line="240" w:lineRule="auto"/>
              <w:jc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颈环指示灯透光罩</w:t>
            </w:r>
          </w:p>
        </w:tc>
        <w:tc>
          <w:tcPr>
            <w:tcW w:w="4691" w:type="dxa"/>
            <w:shd w:val="clear" w:color="000000" w:fill="FFFFFF"/>
            <w:noWrap/>
            <w:vAlign w:val="center"/>
          </w:tcPr>
          <w:p w:rsidR="00A56EEE" w:rsidRDefault="00494307">
            <w:pPr>
              <w:spacing w:line="240" w:lineRule="auto"/>
              <w:jc w:val="left"/>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匀光板机加；</w:t>
            </w:r>
          </w:p>
        </w:tc>
      </w:tr>
      <w:tr w:rsidR="00A56EEE">
        <w:trPr>
          <w:trHeight w:val="284"/>
          <w:jc w:val="center"/>
        </w:trPr>
        <w:tc>
          <w:tcPr>
            <w:tcW w:w="0" w:type="auto"/>
            <w:shd w:val="clear" w:color="auto" w:fill="auto"/>
            <w:noWrap/>
            <w:vAlign w:val="center"/>
          </w:tcPr>
          <w:p w:rsidR="00A56EEE" w:rsidRDefault="00494307">
            <w:pPr>
              <w:widowControl/>
              <w:spacing w:line="240" w:lineRule="auto"/>
              <w:jc w:val="center"/>
              <w:textAlignment w:val="center"/>
              <w:rPr>
                <w:rFonts w:ascii="宋体" w:hAnsi="宋体" w:cs="宋体"/>
                <w:color w:val="000000" w:themeColor="text1"/>
                <w:kern w:val="0"/>
                <w:szCs w:val="21"/>
                <w:lang w:bidi="ar"/>
              </w:rPr>
            </w:pPr>
            <w:r>
              <w:rPr>
                <w:rFonts w:ascii="宋体" w:hAnsi="宋体" w:cs="宋体"/>
                <w:color w:val="000000" w:themeColor="text1"/>
                <w:kern w:val="0"/>
                <w:szCs w:val="21"/>
                <w:lang w:bidi="ar"/>
              </w:rPr>
              <w:t>5</w:t>
            </w:r>
          </w:p>
        </w:tc>
        <w:tc>
          <w:tcPr>
            <w:tcW w:w="1970" w:type="dxa"/>
            <w:shd w:val="clear" w:color="auto" w:fill="auto"/>
            <w:noWrap/>
            <w:vAlign w:val="center"/>
          </w:tcPr>
          <w:p w:rsidR="00A56EEE" w:rsidRDefault="00494307">
            <w:pPr>
              <w:spacing w:line="240" w:lineRule="auto"/>
              <w:jc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颈环外罩一</w:t>
            </w:r>
          </w:p>
        </w:tc>
        <w:tc>
          <w:tcPr>
            <w:tcW w:w="4691" w:type="dxa"/>
            <w:shd w:val="clear" w:color="000000" w:fill="FFFFFF"/>
            <w:noWrap/>
            <w:vAlign w:val="center"/>
          </w:tcPr>
          <w:p w:rsidR="00A56EEE" w:rsidRDefault="00494307">
            <w:pPr>
              <w:spacing w:line="240" w:lineRule="auto"/>
              <w:jc w:val="left"/>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CNC手板工艺制作；</w:t>
            </w:r>
          </w:p>
        </w:tc>
      </w:tr>
      <w:tr w:rsidR="00A56EEE">
        <w:trPr>
          <w:trHeight w:val="284"/>
          <w:jc w:val="center"/>
        </w:trPr>
        <w:tc>
          <w:tcPr>
            <w:tcW w:w="0" w:type="auto"/>
            <w:shd w:val="clear" w:color="auto" w:fill="auto"/>
            <w:noWrap/>
            <w:vAlign w:val="center"/>
          </w:tcPr>
          <w:p w:rsidR="00A56EEE" w:rsidRDefault="00494307">
            <w:pPr>
              <w:widowControl/>
              <w:spacing w:line="240" w:lineRule="auto"/>
              <w:jc w:val="center"/>
              <w:textAlignment w:val="center"/>
              <w:rPr>
                <w:rFonts w:ascii="宋体" w:hAnsi="宋体" w:cs="宋体"/>
                <w:color w:val="000000" w:themeColor="text1"/>
                <w:kern w:val="0"/>
                <w:szCs w:val="21"/>
                <w:lang w:bidi="ar"/>
              </w:rPr>
            </w:pPr>
            <w:r>
              <w:rPr>
                <w:rFonts w:ascii="宋体" w:hAnsi="宋体" w:cs="宋体"/>
                <w:color w:val="000000" w:themeColor="text1"/>
                <w:kern w:val="0"/>
                <w:szCs w:val="21"/>
                <w:lang w:bidi="ar"/>
              </w:rPr>
              <w:t>6</w:t>
            </w:r>
          </w:p>
        </w:tc>
        <w:tc>
          <w:tcPr>
            <w:tcW w:w="1970" w:type="dxa"/>
            <w:shd w:val="clear" w:color="auto" w:fill="auto"/>
            <w:noWrap/>
            <w:vAlign w:val="center"/>
          </w:tcPr>
          <w:p w:rsidR="00A56EEE" w:rsidRDefault="00494307">
            <w:pPr>
              <w:spacing w:line="240" w:lineRule="auto"/>
              <w:jc w:val="center"/>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颈环外罩二</w:t>
            </w:r>
          </w:p>
        </w:tc>
        <w:tc>
          <w:tcPr>
            <w:tcW w:w="4691" w:type="dxa"/>
            <w:shd w:val="clear" w:color="000000" w:fill="FFFFFF"/>
            <w:noWrap/>
            <w:vAlign w:val="center"/>
          </w:tcPr>
          <w:p w:rsidR="00A56EEE" w:rsidRDefault="00494307">
            <w:pPr>
              <w:spacing w:line="240" w:lineRule="auto"/>
              <w:jc w:val="left"/>
              <w:rPr>
                <w:rFonts w:ascii="宋体" w:hAnsi="宋体" w:cs="宋体"/>
                <w:color w:val="000000" w:themeColor="text1"/>
                <w:kern w:val="0"/>
                <w:szCs w:val="21"/>
                <w:lang w:bidi="ar"/>
              </w:rPr>
            </w:pPr>
            <w:r>
              <w:rPr>
                <w:rFonts w:ascii="宋体" w:hAnsi="宋体" w:cs="宋体" w:hint="eastAsia"/>
                <w:color w:val="000000" w:themeColor="text1"/>
                <w:kern w:val="0"/>
                <w:szCs w:val="21"/>
                <w:lang w:bidi="ar"/>
              </w:rPr>
              <w:t>CNC手板工艺制作；</w:t>
            </w:r>
          </w:p>
        </w:tc>
      </w:tr>
    </w:tbl>
    <w:p w:rsidR="00A56EEE" w:rsidRDefault="00494307">
      <w:pPr>
        <w:pStyle w:val="3"/>
      </w:pPr>
      <w:bookmarkStart w:id="487" w:name="_Toc113279184"/>
      <w:bookmarkStart w:id="488" w:name="_Toc111732428"/>
      <w:bookmarkStart w:id="489" w:name="_Toc30316"/>
      <w:bookmarkStart w:id="490" w:name="_Toc150337217"/>
      <w:r>
        <w:rPr>
          <w:rFonts w:hint="eastAsia"/>
        </w:rPr>
        <w:t>框架总成详细设计说明</w:t>
      </w:r>
      <w:bookmarkEnd w:id="487"/>
      <w:bookmarkEnd w:id="488"/>
      <w:bookmarkEnd w:id="489"/>
      <w:bookmarkEnd w:id="490"/>
    </w:p>
    <w:p w:rsidR="00A56EEE" w:rsidRDefault="00494307">
      <w:pPr>
        <w:ind w:firstLine="420"/>
      </w:pPr>
      <w:r>
        <w:rPr>
          <w:rFonts w:hint="eastAsia"/>
        </w:rPr>
        <w:t>框架总成包含支撑框架和内部元器件的堆叠。</w:t>
      </w:r>
    </w:p>
    <w:p w:rsidR="00A56EEE" w:rsidRDefault="00494307">
      <w:pPr>
        <w:numPr>
          <w:ilvl w:val="255"/>
          <w:numId w:val="0"/>
        </w:numPr>
        <w:spacing w:before="156" w:after="156"/>
        <w:ind w:firstLine="420"/>
        <w:rPr>
          <w:color w:val="000000" w:themeColor="text1"/>
        </w:rPr>
      </w:pPr>
      <w:r>
        <w:rPr>
          <w:rFonts w:hint="eastAsia"/>
          <w:color w:val="000000" w:themeColor="text1"/>
        </w:rPr>
        <w:t>框架是整机关键承重部位，主要承重结构为焊接方管框架，方管均为</w:t>
      </w:r>
      <w:r>
        <w:rPr>
          <w:rFonts w:hint="eastAsia"/>
          <w:color w:val="000000" w:themeColor="text1"/>
        </w:rPr>
        <w:t>3</w:t>
      </w:r>
      <w:r>
        <w:rPr>
          <w:color w:val="000000" w:themeColor="text1"/>
        </w:rPr>
        <w:t>0X30X2.5mm</w:t>
      </w:r>
      <w:r>
        <w:rPr>
          <w:rFonts w:hint="eastAsia"/>
          <w:color w:val="000000" w:themeColor="text1"/>
        </w:rPr>
        <w:t>不锈钢方管。外壳、升降立柱等子模块直接或间接安装在焊接框架上，其强度和刚性需满足相应的设计要求。其他重要电气件包括</w:t>
      </w:r>
      <w:r>
        <w:rPr>
          <w:rFonts w:hint="eastAsia"/>
          <w:color w:val="000000" w:themeColor="text1"/>
        </w:rPr>
        <w:t>U</w:t>
      </w:r>
      <w:r>
        <w:rPr>
          <w:color w:val="000000" w:themeColor="text1"/>
        </w:rPr>
        <w:t>PS</w:t>
      </w:r>
      <w:r>
        <w:rPr>
          <w:rFonts w:hint="eastAsia"/>
          <w:color w:val="000000" w:themeColor="text1"/>
        </w:rPr>
        <w:t>、机械臂控制箱、机械臂通过钣金支架、转接支座</w:t>
      </w:r>
      <w:r>
        <w:rPr>
          <w:rFonts w:hint="eastAsia"/>
          <w:color w:val="000000" w:themeColor="text1"/>
        </w:rPr>
        <w:lastRenderedPageBreak/>
        <w:t>固定在焊接框架上。焊接框架底部通过</w:t>
      </w:r>
      <w:r>
        <w:rPr>
          <w:rFonts w:hint="eastAsia"/>
          <w:color w:val="000000" w:themeColor="text1"/>
        </w:rPr>
        <w:t>Q</w:t>
      </w:r>
      <w:r>
        <w:rPr>
          <w:color w:val="000000" w:themeColor="text1"/>
        </w:rPr>
        <w:t>235</w:t>
      </w:r>
      <w:r>
        <w:rPr>
          <w:rFonts w:hint="eastAsia"/>
          <w:color w:val="000000" w:themeColor="text1"/>
        </w:rPr>
        <w:t>厚板转接固定</w:t>
      </w:r>
      <w:r>
        <w:rPr>
          <w:rFonts w:hint="eastAsia"/>
          <w:color w:val="000000" w:themeColor="text1"/>
        </w:rPr>
        <w:t>4</w:t>
      </w:r>
      <w:r>
        <w:rPr>
          <w:rFonts w:hint="eastAsia"/>
          <w:color w:val="000000" w:themeColor="text1"/>
        </w:rPr>
        <w:t>个脚轮安装块用于安装脚轮。</w:t>
      </w:r>
    </w:p>
    <w:p w:rsidR="00A56EEE" w:rsidRDefault="00494307">
      <w:pPr>
        <w:numPr>
          <w:ilvl w:val="255"/>
          <w:numId w:val="0"/>
        </w:numPr>
        <w:spacing w:before="156" w:after="156"/>
        <w:ind w:firstLine="420"/>
        <w:rPr>
          <w:color w:val="000000" w:themeColor="text1"/>
        </w:rPr>
      </w:pPr>
      <w:r>
        <w:rPr>
          <w:rFonts w:hint="eastAsia"/>
          <w:color w:val="000000" w:themeColor="text1"/>
        </w:rPr>
        <w:t>框架总成需要根据实际工况进行力学分析，详见报告“执行台车力学分析报告”。</w:t>
      </w:r>
    </w:p>
    <w:p w:rsidR="00A56EEE" w:rsidRDefault="00494307">
      <w:pPr>
        <w:numPr>
          <w:ilvl w:val="255"/>
          <w:numId w:val="0"/>
        </w:numPr>
        <w:spacing w:before="156" w:after="156"/>
        <w:ind w:firstLine="420"/>
        <w:rPr>
          <w:color w:val="000000" w:themeColor="text1"/>
        </w:rPr>
      </w:pPr>
      <w:r>
        <w:rPr>
          <w:rFonts w:hint="eastAsia"/>
          <w:color w:val="000000" w:themeColor="text1"/>
        </w:rPr>
        <w:t>框架总成如下图所示：</w:t>
      </w:r>
    </w:p>
    <w:p w:rsidR="00A56EEE" w:rsidRDefault="00494307">
      <w:pPr>
        <w:spacing w:before="156" w:after="156"/>
        <w:jc w:val="center"/>
        <w:rPr>
          <w:color w:val="000000" w:themeColor="text1"/>
        </w:rPr>
      </w:pPr>
      <w:r>
        <w:rPr>
          <w:noProof/>
        </w:rPr>
        <w:drawing>
          <wp:inline distT="0" distB="0" distL="0" distR="0" wp14:anchorId="0D5A8C96" wp14:editId="65D01BCD">
            <wp:extent cx="3474085" cy="33470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clrChange>
                        <a:clrFrom>
                          <a:srgbClr val="FFFFFF"/>
                        </a:clrFrom>
                        <a:clrTo>
                          <a:srgbClr val="FFFFFF">
                            <a:alpha val="0"/>
                          </a:srgbClr>
                        </a:clrTo>
                      </a:clrChange>
                    </a:blip>
                    <a:stretch>
                      <a:fillRect/>
                    </a:stretch>
                  </pic:blipFill>
                  <pic:spPr>
                    <a:xfrm>
                      <a:off x="0" y="0"/>
                      <a:ext cx="3503237" cy="3375017"/>
                    </a:xfrm>
                    <a:prstGeom prst="rect">
                      <a:avLst/>
                    </a:prstGeom>
                  </pic:spPr>
                </pic:pic>
              </a:graphicData>
            </a:graphic>
          </wp:inline>
        </w:drawing>
      </w:r>
    </w:p>
    <w:p w:rsidR="00A56EEE" w:rsidRDefault="00494307">
      <w:pPr>
        <w:pStyle w:val="a5"/>
        <w:spacing w:before="156" w:after="156"/>
        <w:jc w:val="center"/>
        <w:rPr>
          <w:rFonts w:eastAsia="宋体"/>
          <w:color w:val="000000" w:themeColor="text1"/>
          <w:sz w:val="21"/>
        </w:rPr>
      </w:pPr>
      <w:r>
        <w:rPr>
          <w:rFonts w:eastAsia="宋体" w:hint="eastAsia"/>
          <w:color w:val="000000" w:themeColor="text1"/>
          <w:sz w:val="21"/>
        </w:rPr>
        <w:t>图</w:t>
      </w:r>
      <w:r>
        <w:rPr>
          <w:rFonts w:eastAsia="宋体" w:hint="eastAsia"/>
          <w:color w:val="000000" w:themeColor="text1"/>
          <w:sz w:val="21"/>
        </w:rPr>
        <w:t xml:space="preserve"> </w:t>
      </w:r>
      <w:r>
        <w:rPr>
          <w:rFonts w:eastAsia="宋体" w:hint="eastAsia"/>
          <w:color w:val="000000" w:themeColor="text1"/>
          <w:sz w:val="21"/>
        </w:rPr>
        <w:fldChar w:fldCharType="begin"/>
      </w:r>
      <w:r>
        <w:rPr>
          <w:rFonts w:eastAsia="宋体" w:hint="eastAsia"/>
          <w:color w:val="000000" w:themeColor="text1"/>
          <w:sz w:val="21"/>
        </w:rPr>
        <w:instrText xml:space="preserve"> SEQ </w:instrText>
      </w:r>
      <w:r>
        <w:rPr>
          <w:rFonts w:eastAsia="宋体" w:hint="eastAsia"/>
          <w:color w:val="000000" w:themeColor="text1"/>
          <w:sz w:val="21"/>
        </w:rPr>
        <w:instrText>图</w:instrText>
      </w:r>
      <w:r>
        <w:rPr>
          <w:rFonts w:eastAsia="宋体" w:hint="eastAsia"/>
          <w:color w:val="000000" w:themeColor="text1"/>
          <w:sz w:val="21"/>
        </w:rPr>
        <w:instrText xml:space="preserve"> \* ARABIC </w:instrText>
      </w:r>
      <w:r>
        <w:rPr>
          <w:rFonts w:eastAsia="宋体" w:hint="eastAsia"/>
          <w:color w:val="000000" w:themeColor="text1"/>
          <w:sz w:val="21"/>
        </w:rPr>
        <w:fldChar w:fldCharType="separate"/>
      </w:r>
      <w:r w:rsidR="00DD156B">
        <w:rPr>
          <w:rFonts w:eastAsia="宋体"/>
          <w:noProof/>
          <w:color w:val="000000" w:themeColor="text1"/>
          <w:sz w:val="21"/>
        </w:rPr>
        <w:t>12</w:t>
      </w:r>
      <w:r>
        <w:rPr>
          <w:rFonts w:eastAsia="宋体" w:hint="eastAsia"/>
          <w:color w:val="000000" w:themeColor="text1"/>
          <w:sz w:val="21"/>
        </w:rPr>
        <w:fldChar w:fldCharType="end"/>
      </w:r>
      <w:r>
        <w:rPr>
          <w:rFonts w:eastAsia="宋体" w:hint="eastAsia"/>
          <w:color w:val="000000" w:themeColor="text1"/>
          <w:sz w:val="21"/>
        </w:rPr>
        <w:t xml:space="preserve"> </w:t>
      </w:r>
      <w:r>
        <w:rPr>
          <w:rFonts w:eastAsia="宋体" w:hint="eastAsia"/>
          <w:color w:val="000000" w:themeColor="text1"/>
          <w:sz w:val="21"/>
        </w:rPr>
        <w:t>框架总成详细设计图</w:t>
      </w:r>
    </w:p>
    <w:p w:rsidR="00A56EEE" w:rsidRDefault="00494307">
      <w:pPr>
        <w:spacing w:before="156" w:after="156"/>
        <w:ind w:firstLine="420"/>
        <w:rPr>
          <w:color w:val="000000" w:themeColor="text1"/>
        </w:rPr>
      </w:pPr>
      <w:r>
        <w:rPr>
          <w:rFonts w:hint="eastAsia"/>
          <w:color w:val="000000" w:themeColor="text1"/>
        </w:rPr>
        <w:t>框架内各种电气件主要基于强弱电分离、线缆布置便利、电气件功能、组装维护便利性以及框架内部实际空间大小等几个方面考虑摆放。机械臂控制箱和</w:t>
      </w:r>
      <w:r>
        <w:rPr>
          <w:rFonts w:hint="eastAsia"/>
          <w:color w:val="000000" w:themeColor="text1"/>
        </w:rPr>
        <w:t>U</w:t>
      </w:r>
      <w:r>
        <w:rPr>
          <w:color w:val="000000" w:themeColor="text1"/>
        </w:rPr>
        <w:t>PS</w:t>
      </w:r>
      <w:r>
        <w:rPr>
          <w:rFonts w:hint="eastAsia"/>
          <w:color w:val="000000" w:themeColor="text1"/>
        </w:rPr>
        <w:t>体积较大，且都是</w:t>
      </w:r>
      <w:r>
        <w:rPr>
          <w:rFonts w:hint="eastAsia"/>
          <w:color w:val="000000" w:themeColor="text1"/>
        </w:rPr>
        <w:t>2</w:t>
      </w:r>
      <w:r>
        <w:rPr>
          <w:color w:val="000000" w:themeColor="text1"/>
        </w:rPr>
        <w:t>20V</w:t>
      </w:r>
      <w:r>
        <w:rPr>
          <w:rFonts w:hint="eastAsia"/>
          <w:color w:val="000000" w:themeColor="text1"/>
        </w:rPr>
        <w:t>供电，因此摆放在框架内中间区域，分别螺钉直接锁紧和钣金压紧的方式固定。台车控制和升降控制两块电路板都是弱电供电，为了组装接线便利将这两块电路板摆放在框架内偏上区域。两块电路板通过钣金转接固定到框架上，增加钣金防护外壳用于电磁屏蔽、防尘防灰保护。电路板的</w:t>
      </w:r>
      <w:r>
        <w:rPr>
          <w:rFonts w:hint="eastAsia"/>
          <w:color w:val="000000" w:themeColor="text1"/>
        </w:rPr>
        <w:t>2</w:t>
      </w:r>
      <w:r>
        <w:rPr>
          <w:color w:val="000000" w:themeColor="text1"/>
        </w:rPr>
        <w:t>4V</w:t>
      </w:r>
      <w:r>
        <w:rPr>
          <w:rFonts w:hint="eastAsia"/>
          <w:color w:val="000000" w:themeColor="text1"/>
        </w:rPr>
        <w:t>供电电源则就近安装在电路板的固定钣金上方便走线。</w:t>
      </w:r>
      <w:r>
        <w:rPr>
          <w:rFonts w:hint="eastAsia"/>
          <w:color w:val="000000" w:themeColor="text1"/>
        </w:rPr>
        <w:t>2</w:t>
      </w:r>
      <w:r>
        <w:rPr>
          <w:color w:val="000000" w:themeColor="text1"/>
        </w:rPr>
        <w:t>20V</w:t>
      </w:r>
      <w:r>
        <w:rPr>
          <w:rFonts w:hint="eastAsia"/>
          <w:color w:val="000000" w:themeColor="text1"/>
        </w:rPr>
        <w:t>分线器分别给</w:t>
      </w:r>
      <w:r>
        <w:rPr>
          <w:rFonts w:hint="eastAsia"/>
          <w:color w:val="000000" w:themeColor="text1"/>
        </w:rPr>
        <w:t>2</w:t>
      </w:r>
      <w:r>
        <w:rPr>
          <w:color w:val="000000" w:themeColor="text1"/>
        </w:rPr>
        <w:t>4V</w:t>
      </w:r>
      <w:r>
        <w:rPr>
          <w:rFonts w:hint="eastAsia"/>
          <w:color w:val="000000" w:themeColor="text1"/>
        </w:rPr>
        <w:t>电源、机械臂控制箱供电，因此就近安装在机械臂控制箱附近，同时远离电路板降低强弱电的影响。升降立柱和机械臂分别安装在框架的底部和顶部以实现其功能。</w:t>
      </w:r>
    </w:p>
    <w:p w:rsidR="00A56EEE" w:rsidRDefault="00494307">
      <w:pPr>
        <w:spacing w:before="156" w:after="156"/>
        <w:ind w:firstLine="420"/>
        <w:rPr>
          <w:color w:val="000000" w:themeColor="text1"/>
        </w:rPr>
      </w:pPr>
      <w:r>
        <w:rPr>
          <w:rFonts w:hint="eastAsia"/>
          <w:color w:val="000000" w:themeColor="text1"/>
        </w:rPr>
        <w:t>框架总成主要结构零件设计说明见下表：</w:t>
      </w:r>
    </w:p>
    <w:p w:rsidR="00A56EEE" w:rsidRDefault="00494307">
      <w:pPr>
        <w:pStyle w:val="a5"/>
        <w:spacing w:before="156" w:after="156"/>
        <w:jc w:val="center"/>
        <w:rPr>
          <w:color w:val="000000" w:themeColor="text1"/>
        </w:rPr>
      </w:pPr>
      <w:r>
        <w:rPr>
          <w:color w:val="000000" w:themeColor="text1"/>
        </w:rPr>
        <w:t>表</w:t>
      </w:r>
      <w:r>
        <w:rPr>
          <w:color w:val="000000" w:themeColor="text1"/>
        </w:rPr>
        <w:t xml:space="preserve"> </w:t>
      </w:r>
      <w:r>
        <w:rPr>
          <w:color w:val="000000" w:themeColor="text1"/>
        </w:rPr>
        <w:fldChar w:fldCharType="begin"/>
      </w:r>
      <w:r>
        <w:rPr>
          <w:color w:val="000000" w:themeColor="text1"/>
        </w:rPr>
        <w:instrText xml:space="preserve"> SEQ </w:instrText>
      </w:r>
      <w:r>
        <w:rPr>
          <w:color w:val="000000" w:themeColor="text1"/>
        </w:rPr>
        <w:instrText>表</w:instrText>
      </w:r>
      <w:r>
        <w:rPr>
          <w:color w:val="000000" w:themeColor="text1"/>
        </w:rPr>
        <w:instrText xml:space="preserve"> \* ARABIC </w:instrText>
      </w:r>
      <w:r>
        <w:rPr>
          <w:color w:val="000000" w:themeColor="text1"/>
        </w:rPr>
        <w:fldChar w:fldCharType="separate"/>
      </w:r>
      <w:r w:rsidR="00DD156B">
        <w:rPr>
          <w:noProof/>
          <w:color w:val="000000" w:themeColor="text1"/>
        </w:rPr>
        <w:t>6</w:t>
      </w:r>
      <w:r>
        <w:rPr>
          <w:color w:val="000000" w:themeColor="text1"/>
        </w:rPr>
        <w:fldChar w:fldCharType="end"/>
      </w:r>
      <w:r>
        <w:rPr>
          <w:rFonts w:hint="eastAsia"/>
          <w:color w:val="000000" w:themeColor="text1"/>
        </w:rPr>
        <w:t xml:space="preserve"> </w:t>
      </w:r>
      <w:r>
        <w:rPr>
          <w:rFonts w:hint="eastAsia"/>
          <w:color w:val="000000" w:themeColor="text1"/>
        </w:rPr>
        <w:t>框架总成主要零件详细设计说明</w:t>
      </w:r>
    </w:p>
    <w:tbl>
      <w:tblPr>
        <w:tblW w:w="0" w:type="auto"/>
        <w:tblInd w:w="91" w:type="dxa"/>
        <w:tblLayout w:type="fixed"/>
        <w:tblLook w:val="04A0" w:firstRow="1" w:lastRow="0" w:firstColumn="1" w:lastColumn="0" w:noHBand="0" w:noVBand="1"/>
      </w:tblPr>
      <w:tblGrid>
        <w:gridCol w:w="696"/>
        <w:gridCol w:w="1644"/>
        <w:gridCol w:w="2300"/>
        <w:gridCol w:w="3569"/>
      </w:tblGrid>
      <w:tr w:rsidR="00A56EEE">
        <w:trPr>
          <w:trHeight w:val="270"/>
        </w:trPr>
        <w:tc>
          <w:tcPr>
            <w:tcW w:w="6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center"/>
              <w:rPr>
                <w:rFonts w:ascii="宋体" w:hAnsi="宋体" w:cs="宋体"/>
                <w:color w:val="000000" w:themeColor="text1"/>
                <w:sz w:val="22"/>
                <w:szCs w:val="22"/>
              </w:rPr>
            </w:pPr>
            <w:r>
              <w:rPr>
                <w:rFonts w:ascii="宋体" w:hAnsi="宋体" w:cs="宋体" w:hint="eastAsia"/>
                <w:color w:val="000000" w:themeColor="text1"/>
                <w:kern w:val="0"/>
                <w:sz w:val="22"/>
                <w:szCs w:val="22"/>
                <w:lang w:bidi="ar"/>
              </w:rPr>
              <w:lastRenderedPageBreak/>
              <w:t>序号</w:t>
            </w:r>
          </w:p>
        </w:tc>
        <w:tc>
          <w:tcPr>
            <w:tcW w:w="164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center"/>
              <w:rPr>
                <w:rFonts w:ascii="宋体" w:hAnsi="宋体" w:cs="宋体"/>
                <w:color w:val="000000" w:themeColor="text1"/>
                <w:sz w:val="22"/>
                <w:szCs w:val="22"/>
              </w:rPr>
            </w:pPr>
            <w:r>
              <w:rPr>
                <w:rFonts w:ascii="宋体" w:hAnsi="宋体" w:cs="宋体" w:hint="eastAsia"/>
                <w:color w:val="000000" w:themeColor="text1"/>
                <w:kern w:val="0"/>
                <w:sz w:val="22"/>
                <w:szCs w:val="22"/>
                <w:lang w:bidi="ar"/>
              </w:rPr>
              <w:t>名称</w:t>
            </w:r>
          </w:p>
        </w:tc>
        <w:tc>
          <w:tcPr>
            <w:tcW w:w="230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center"/>
              <w:rPr>
                <w:rFonts w:ascii="宋体" w:hAnsi="宋体" w:cs="宋体"/>
                <w:color w:val="000000" w:themeColor="text1"/>
                <w:sz w:val="22"/>
                <w:szCs w:val="22"/>
              </w:rPr>
            </w:pPr>
            <w:r>
              <w:rPr>
                <w:rFonts w:ascii="宋体" w:hAnsi="宋体" w:cs="宋体" w:hint="eastAsia"/>
                <w:color w:val="000000" w:themeColor="text1"/>
                <w:sz w:val="22"/>
                <w:szCs w:val="22"/>
              </w:rPr>
              <w:t>说明</w:t>
            </w:r>
          </w:p>
        </w:tc>
        <w:tc>
          <w:tcPr>
            <w:tcW w:w="356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center"/>
              <w:rPr>
                <w:rFonts w:ascii="宋体" w:hAnsi="宋体" w:cs="宋体"/>
                <w:color w:val="000000" w:themeColor="text1"/>
                <w:sz w:val="22"/>
                <w:szCs w:val="22"/>
              </w:rPr>
            </w:pPr>
            <w:r>
              <w:rPr>
                <w:rFonts w:ascii="宋体" w:hAnsi="宋体" w:cs="宋体" w:hint="eastAsia"/>
                <w:color w:val="000000" w:themeColor="text1"/>
                <w:kern w:val="0"/>
                <w:sz w:val="22"/>
                <w:szCs w:val="22"/>
                <w:lang w:bidi="ar"/>
              </w:rPr>
              <w:t>设计要点</w:t>
            </w:r>
          </w:p>
        </w:tc>
      </w:tr>
      <w:tr w:rsidR="00A56EEE">
        <w:trPr>
          <w:trHeight w:val="800"/>
        </w:trPr>
        <w:tc>
          <w:tcPr>
            <w:tcW w:w="6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center"/>
              <w:rPr>
                <w:rFonts w:ascii="宋体" w:hAnsi="宋体" w:cs="宋体"/>
                <w:color w:val="000000" w:themeColor="text1"/>
                <w:sz w:val="22"/>
                <w:szCs w:val="22"/>
              </w:rPr>
            </w:pPr>
            <w:r>
              <w:rPr>
                <w:rFonts w:ascii="宋体" w:hAnsi="宋体" w:cs="宋体" w:hint="eastAsia"/>
                <w:color w:val="000000" w:themeColor="text1"/>
                <w:kern w:val="0"/>
                <w:sz w:val="22"/>
                <w:szCs w:val="22"/>
                <w:lang w:bidi="ar"/>
              </w:rPr>
              <w:t>1</w:t>
            </w:r>
          </w:p>
        </w:tc>
        <w:tc>
          <w:tcPr>
            <w:tcW w:w="1644" w:type="dxa"/>
            <w:tcBorders>
              <w:top w:val="single" w:sz="4" w:space="0" w:color="auto"/>
              <w:left w:val="single" w:sz="4" w:space="0" w:color="auto"/>
              <w:bottom w:val="single" w:sz="4" w:space="0" w:color="auto"/>
              <w:right w:val="single" w:sz="4" w:space="0" w:color="auto"/>
            </w:tcBorders>
            <w:shd w:val="clear" w:color="auto" w:fill="auto"/>
            <w:vAlign w:val="center"/>
          </w:tcPr>
          <w:p w:rsidR="00A56EEE" w:rsidRDefault="00494307">
            <w:pPr>
              <w:widowControl/>
              <w:spacing w:line="240" w:lineRule="auto"/>
              <w:jc w:val="center"/>
              <w:rPr>
                <w:rFonts w:ascii="宋体" w:hAnsi="宋体" w:cs="宋体"/>
                <w:color w:val="000000" w:themeColor="text1"/>
                <w:kern w:val="0"/>
                <w:sz w:val="22"/>
                <w:szCs w:val="22"/>
              </w:rPr>
            </w:pPr>
            <w:r>
              <w:rPr>
                <w:rFonts w:hint="eastAsia"/>
                <w:color w:val="000000" w:themeColor="text1"/>
                <w:sz w:val="22"/>
                <w:szCs w:val="22"/>
              </w:rPr>
              <w:t>框架底板</w:t>
            </w:r>
          </w:p>
        </w:tc>
        <w:tc>
          <w:tcPr>
            <w:tcW w:w="23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sz w:val="20"/>
                <w:szCs w:val="20"/>
              </w:rPr>
            </w:pPr>
            <w:r>
              <w:rPr>
                <w:rFonts w:ascii="宋体" w:hAnsi="宋体" w:cs="宋体" w:hint="eastAsia"/>
                <w:color w:val="000000" w:themeColor="text1"/>
                <w:kern w:val="0"/>
                <w:sz w:val="20"/>
                <w:szCs w:val="20"/>
                <w:lang w:bidi="ar"/>
              </w:rPr>
              <w:t>负担了工作台的全部重量；</w:t>
            </w:r>
          </w:p>
        </w:tc>
        <w:tc>
          <w:tcPr>
            <w:tcW w:w="35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sz w:val="20"/>
                <w:szCs w:val="20"/>
              </w:rPr>
            </w:pPr>
            <w:r>
              <w:rPr>
                <w:rFonts w:ascii="宋体" w:hAnsi="宋体" w:cs="宋体" w:hint="eastAsia"/>
                <w:color w:val="000000" w:themeColor="text1"/>
                <w:kern w:val="0"/>
                <w:sz w:val="20"/>
                <w:szCs w:val="20"/>
                <w:lang w:bidi="ar"/>
              </w:rPr>
              <w:t>Q</w:t>
            </w:r>
            <w:r>
              <w:rPr>
                <w:rFonts w:ascii="宋体" w:hAnsi="宋体" w:cs="宋体"/>
                <w:color w:val="000000" w:themeColor="text1"/>
                <w:kern w:val="0"/>
                <w:sz w:val="20"/>
                <w:szCs w:val="20"/>
                <w:lang w:bidi="ar"/>
              </w:rPr>
              <w:t>235</w:t>
            </w:r>
            <w:r>
              <w:rPr>
                <w:rFonts w:ascii="宋体" w:hAnsi="宋体" w:cs="宋体" w:hint="eastAsia"/>
                <w:color w:val="000000" w:themeColor="text1"/>
                <w:kern w:val="0"/>
                <w:sz w:val="20"/>
                <w:szCs w:val="20"/>
                <w:lang w:bidi="ar"/>
              </w:rPr>
              <w:t>钢板，表面镀锌处理；针对脚轮支撑块、焊接框架安装需做防呆设计；</w:t>
            </w:r>
          </w:p>
        </w:tc>
      </w:tr>
      <w:tr w:rsidR="00A56EEE">
        <w:trPr>
          <w:trHeight w:val="560"/>
        </w:trPr>
        <w:tc>
          <w:tcPr>
            <w:tcW w:w="6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center"/>
              <w:rPr>
                <w:rFonts w:ascii="宋体" w:hAnsi="宋体" w:cs="宋体"/>
                <w:color w:val="000000" w:themeColor="text1"/>
                <w:sz w:val="22"/>
                <w:szCs w:val="22"/>
              </w:rPr>
            </w:pPr>
            <w:r>
              <w:rPr>
                <w:rFonts w:ascii="宋体" w:hAnsi="宋体" w:cs="宋体" w:hint="eastAsia"/>
                <w:color w:val="000000" w:themeColor="text1"/>
                <w:kern w:val="0"/>
                <w:sz w:val="22"/>
                <w:szCs w:val="22"/>
                <w:lang w:bidi="ar"/>
              </w:rPr>
              <w:t>2</w:t>
            </w:r>
          </w:p>
        </w:tc>
        <w:tc>
          <w:tcPr>
            <w:tcW w:w="1644" w:type="dxa"/>
            <w:tcBorders>
              <w:top w:val="nil"/>
              <w:left w:val="single" w:sz="4" w:space="0" w:color="auto"/>
              <w:bottom w:val="single" w:sz="4" w:space="0" w:color="auto"/>
              <w:right w:val="single" w:sz="4" w:space="0" w:color="auto"/>
            </w:tcBorders>
            <w:shd w:val="clear" w:color="auto" w:fill="auto"/>
            <w:vAlign w:val="center"/>
          </w:tcPr>
          <w:p w:rsidR="00A56EEE" w:rsidRDefault="00494307">
            <w:pPr>
              <w:spacing w:before="156" w:after="156"/>
              <w:jc w:val="center"/>
              <w:rPr>
                <w:color w:val="000000" w:themeColor="text1"/>
                <w:sz w:val="22"/>
                <w:szCs w:val="22"/>
              </w:rPr>
            </w:pPr>
            <w:r>
              <w:rPr>
                <w:rFonts w:hint="eastAsia"/>
                <w:color w:val="000000" w:themeColor="text1"/>
                <w:sz w:val="22"/>
                <w:szCs w:val="22"/>
              </w:rPr>
              <w:t>方管焊接框架</w:t>
            </w:r>
          </w:p>
        </w:tc>
        <w:tc>
          <w:tcPr>
            <w:tcW w:w="23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sz w:val="20"/>
                <w:szCs w:val="20"/>
              </w:rPr>
            </w:pPr>
            <w:r>
              <w:rPr>
                <w:rFonts w:ascii="宋体" w:hAnsi="宋体" w:cs="宋体" w:hint="eastAsia"/>
                <w:color w:val="000000" w:themeColor="text1"/>
                <w:kern w:val="0"/>
                <w:sz w:val="20"/>
                <w:szCs w:val="20"/>
                <w:lang w:bidi="ar"/>
              </w:rPr>
              <w:t>整机的支撑框架，最关键的支撑结构</w:t>
            </w:r>
          </w:p>
        </w:tc>
        <w:tc>
          <w:tcPr>
            <w:tcW w:w="35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sz w:val="20"/>
                <w:szCs w:val="20"/>
              </w:rPr>
            </w:pPr>
            <w:r>
              <w:rPr>
                <w:rFonts w:ascii="宋体" w:hAnsi="宋体" w:cs="宋体" w:hint="eastAsia"/>
                <w:color w:val="000000" w:themeColor="text1"/>
                <w:kern w:val="0"/>
                <w:sz w:val="20"/>
                <w:szCs w:val="20"/>
                <w:lang w:bidi="ar"/>
              </w:rPr>
              <w:t>304不锈钢整体焊接；安装防呆设计；</w:t>
            </w:r>
          </w:p>
        </w:tc>
      </w:tr>
      <w:tr w:rsidR="00A56EEE">
        <w:trPr>
          <w:trHeight w:val="480"/>
        </w:trPr>
        <w:tc>
          <w:tcPr>
            <w:tcW w:w="6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center"/>
              <w:rPr>
                <w:rFonts w:ascii="宋体" w:hAnsi="宋体" w:cs="宋体"/>
                <w:color w:val="000000" w:themeColor="text1"/>
                <w:sz w:val="22"/>
                <w:szCs w:val="22"/>
              </w:rPr>
            </w:pPr>
            <w:r>
              <w:rPr>
                <w:rFonts w:ascii="宋体" w:hAnsi="宋体" w:cs="宋体" w:hint="eastAsia"/>
                <w:color w:val="000000" w:themeColor="text1"/>
                <w:kern w:val="0"/>
                <w:sz w:val="22"/>
                <w:szCs w:val="22"/>
                <w:lang w:bidi="ar"/>
              </w:rPr>
              <w:t>3</w:t>
            </w:r>
          </w:p>
        </w:tc>
        <w:tc>
          <w:tcPr>
            <w:tcW w:w="164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center"/>
              <w:textAlignment w:val="center"/>
              <w:rPr>
                <w:rFonts w:ascii="宋体" w:hAnsi="宋体" w:cs="宋体"/>
                <w:color w:val="000000" w:themeColor="text1"/>
                <w:sz w:val="20"/>
                <w:szCs w:val="20"/>
              </w:rPr>
            </w:pPr>
            <w:r>
              <w:rPr>
                <w:rFonts w:ascii="宋体" w:hAnsi="宋体" w:cs="宋体" w:hint="eastAsia"/>
                <w:color w:val="000000" w:themeColor="text1"/>
                <w:sz w:val="20"/>
                <w:szCs w:val="20"/>
              </w:rPr>
              <w:t>脚轮支撑块</w:t>
            </w:r>
          </w:p>
        </w:tc>
        <w:tc>
          <w:tcPr>
            <w:tcW w:w="23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sz w:val="20"/>
                <w:szCs w:val="20"/>
              </w:rPr>
            </w:pPr>
            <w:r>
              <w:rPr>
                <w:rFonts w:ascii="宋体" w:hAnsi="宋体" w:cs="宋体" w:hint="eastAsia"/>
                <w:color w:val="000000" w:themeColor="text1"/>
                <w:kern w:val="0"/>
                <w:sz w:val="20"/>
                <w:szCs w:val="20"/>
                <w:lang w:bidi="ar"/>
              </w:rPr>
              <w:t>脚轮固定</w:t>
            </w:r>
          </w:p>
        </w:tc>
        <w:tc>
          <w:tcPr>
            <w:tcW w:w="35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sz w:val="20"/>
                <w:szCs w:val="20"/>
              </w:rPr>
            </w:pPr>
            <w:r>
              <w:rPr>
                <w:rFonts w:ascii="宋体" w:hAnsi="宋体" w:cs="宋体" w:hint="eastAsia"/>
                <w:color w:val="000000" w:themeColor="text1"/>
                <w:sz w:val="20"/>
                <w:szCs w:val="20"/>
              </w:rPr>
              <w:t>铝合金材料；考虑强度、刚性；考虑装配防呆设计；</w:t>
            </w:r>
          </w:p>
        </w:tc>
      </w:tr>
      <w:tr w:rsidR="00A56EEE">
        <w:trPr>
          <w:trHeight w:val="480"/>
        </w:trPr>
        <w:tc>
          <w:tcPr>
            <w:tcW w:w="6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center"/>
              <w:rPr>
                <w:rFonts w:ascii="宋体" w:hAnsi="宋体" w:cs="宋体"/>
                <w:color w:val="000000" w:themeColor="text1"/>
                <w:sz w:val="22"/>
                <w:szCs w:val="22"/>
              </w:rPr>
            </w:pPr>
            <w:r>
              <w:rPr>
                <w:rFonts w:ascii="宋体" w:hAnsi="宋体" w:cs="宋体" w:hint="eastAsia"/>
                <w:color w:val="000000" w:themeColor="text1"/>
                <w:kern w:val="0"/>
                <w:sz w:val="22"/>
                <w:szCs w:val="22"/>
                <w:lang w:bidi="ar"/>
              </w:rPr>
              <w:t>4</w:t>
            </w:r>
          </w:p>
        </w:tc>
        <w:tc>
          <w:tcPr>
            <w:tcW w:w="164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center"/>
              <w:textAlignment w:val="center"/>
              <w:rPr>
                <w:rFonts w:ascii="宋体" w:hAnsi="宋体" w:cs="宋体"/>
                <w:color w:val="000000" w:themeColor="text1"/>
                <w:sz w:val="20"/>
                <w:szCs w:val="20"/>
              </w:rPr>
            </w:pPr>
            <w:r>
              <w:rPr>
                <w:rFonts w:ascii="宋体" w:hAnsi="宋体" w:cs="宋体" w:hint="eastAsia"/>
                <w:color w:val="000000" w:themeColor="text1"/>
                <w:sz w:val="20"/>
                <w:szCs w:val="20"/>
              </w:rPr>
              <w:t>机械臂支撑座</w:t>
            </w:r>
          </w:p>
        </w:tc>
        <w:tc>
          <w:tcPr>
            <w:tcW w:w="23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kern w:val="0"/>
                <w:sz w:val="20"/>
                <w:szCs w:val="20"/>
                <w:lang w:bidi="ar"/>
              </w:rPr>
            </w:pPr>
            <w:r>
              <w:rPr>
                <w:rFonts w:ascii="宋体" w:hAnsi="宋体" w:cs="宋体" w:hint="eastAsia"/>
                <w:color w:val="000000" w:themeColor="text1"/>
                <w:kern w:val="0"/>
                <w:sz w:val="20"/>
                <w:szCs w:val="20"/>
                <w:lang w:bidi="ar"/>
              </w:rPr>
              <w:t>机械臂安装固定</w:t>
            </w:r>
          </w:p>
        </w:tc>
        <w:tc>
          <w:tcPr>
            <w:tcW w:w="35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sz w:val="20"/>
                <w:szCs w:val="20"/>
              </w:rPr>
            </w:pPr>
            <w:r>
              <w:rPr>
                <w:rFonts w:ascii="宋体" w:hAnsi="宋体" w:cs="宋体" w:hint="eastAsia"/>
                <w:color w:val="000000" w:themeColor="text1"/>
                <w:sz w:val="20"/>
                <w:szCs w:val="20"/>
              </w:rPr>
              <w:t>铝合金材料；考虑强度、刚性；</w:t>
            </w:r>
          </w:p>
        </w:tc>
      </w:tr>
      <w:tr w:rsidR="00A56EEE">
        <w:trPr>
          <w:trHeight w:val="480"/>
        </w:trPr>
        <w:tc>
          <w:tcPr>
            <w:tcW w:w="69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center"/>
              <w:rPr>
                <w:rFonts w:ascii="宋体" w:hAnsi="宋体" w:cs="宋体"/>
                <w:color w:val="000000" w:themeColor="text1"/>
                <w:sz w:val="22"/>
                <w:szCs w:val="22"/>
              </w:rPr>
            </w:pPr>
            <w:r>
              <w:rPr>
                <w:rFonts w:ascii="宋体" w:hAnsi="宋体" w:cs="宋体" w:hint="eastAsia"/>
                <w:color w:val="000000" w:themeColor="text1"/>
                <w:kern w:val="0"/>
                <w:sz w:val="22"/>
                <w:szCs w:val="22"/>
                <w:lang w:bidi="ar"/>
              </w:rPr>
              <w:t>5</w:t>
            </w:r>
          </w:p>
        </w:tc>
        <w:tc>
          <w:tcPr>
            <w:tcW w:w="164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center"/>
              <w:textAlignment w:val="center"/>
              <w:rPr>
                <w:rFonts w:ascii="宋体" w:hAnsi="宋体" w:cs="宋体"/>
                <w:color w:val="000000" w:themeColor="text1"/>
                <w:sz w:val="20"/>
                <w:szCs w:val="20"/>
              </w:rPr>
            </w:pPr>
            <w:r>
              <w:rPr>
                <w:rFonts w:ascii="宋体" w:hAnsi="宋体" w:cs="宋体" w:hint="eastAsia"/>
                <w:color w:val="000000" w:themeColor="text1"/>
                <w:sz w:val="20"/>
                <w:szCs w:val="20"/>
              </w:rPr>
              <w:t>各类支架</w:t>
            </w:r>
          </w:p>
        </w:tc>
        <w:tc>
          <w:tcPr>
            <w:tcW w:w="2300"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kern w:val="0"/>
                <w:sz w:val="20"/>
                <w:szCs w:val="20"/>
                <w:lang w:bidi="ar"/>
              </w:rPr>
            </w:pPr>
            <w:r>
              <w:rPr>
                <w:rFonts w:ascii="宋体" w:hAnsi="宋体" w:cs="宋体" w:hint="eastAsia"/>
                <w:color w:val="000000" w:themeColor="text1"/>
                <w:kern w:val="0"/>
                <w:sz w:val="20"/>
                <w:szCs w:val="20"/>
                <w:lang w:bidi="ar"/>
              </w:rPr>
              <w:t>电气件安装固定</w:t>
            </w:r>
          </w:p>
        </w:tc>
        <w:tc>
          <w:tcPr>
            <w:tcW w:w="356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jc w:val="left"/>
              <w:textAlignment w:val="center"/>
              <w:rPr>
                <w:rFonts w:ascii="宋体" w:hAnsi="宋体" w:cs="宋体"/>
                <w:color w:val="000000" w:themeColor="text1"/>
                <w:sz w:val="20"/>
                <w:szCs w:val="20"/>
              </w:rPr>
            </w:pPr>
            <w:r>
              <w:rPr>
                <w:rFonts w:ascii="宋体" w:hAnsi="宋体" w:cs="宋体"/>
                <w:color w:val="000000" w:themeColor="text1"/>
                <w:kern w:val="0"/>
                <w:sz w:val="20"/>
                <w:szCs w:val="20"/>
                <w:lang w:bidi="ar"/>
              </w:rPr>
              <w:t>3mm</w:t>
            </w:r>
            <w:r>
              <w:rPr>
                <w:rFonts w:ascii="宋体" w:hAnsi="宋体" w:cs="宋体" w:hint="eastAsia"/>
                <w:color w:val="000000" w:themeColor="text1"/>
                <w:kern w:val="0"/>
                <w:sz w:val="20"/>
                <w:szCs w:val="20"/>
                <w:lang w:bidi="ar"/>
              </w:rPr>
              <w:t>以下不锈钢板；</w:t>
            </w:r>
          </w:p>
        </w:tc>
      </w:tr>
    </w:tbl>
    <w:p w:rsidR="00A56EEE" w:rsidRDefault="00494307">
      <w:pPr>
        <w:pStyle w:val="3"/>
      </w:pPr>
      <w:bookmarkStart w:id="491" w:name="_Toc111732429"/>
      <w:bookmarkStart w:id="492" w:name="_Toc21220"/>
      <w:bookmarkStart w:id="493" w:name="_Toc113279185"/>
      <w:bookmarkStart w:id="494" w:name="_Toc150337218"/>
      <w:r>
        <w:rPr>
          <w:rFonts w:hint="eastAsia"/>
        </w:rPr>
        <w:t>升降立柱详细设计说明</w:t>
      </w:r>
      <w:bookmarkEnd w:id="491"/>
      <w:bookmarkEnd w:id="492"/>
      <w:bookmarkEnd w:id="493"/>
      <w:bookmarkEnd w:id="494"/>
    </w:p>
    <w:p w:rsidR="00A56EEE" w:rsidRDefault="00494307">
      <w:pPr>
        <w:numPr>
          <w:ilvl w:val="255"/>
          <w:numId w:val="0"/>
        </w:numPr>
        <w:spacing w:before="156" w:after="156"/>
        <w:ind w:firstLine="420"/>
        <w:rPr>
          <w:color w:val="000000" w:themeColor="text1"/>
        </w:rPr>
      </w:pPr>
      <w:r>
        <w:rPr>
          <w:rFonts w:hint="eastAsia"/>
          <w:color w:val="000000" w:themeColor="text1"/>
        </w:rPr>
        <w:t>升降立柱组件主要由升降立柱、立柱外壳和脚垫组成。立柱外壳主要起到美观作用，脚垫起到缓冲、保持水平的作用。台车整机一共有</w:t>
      </w:r>
      <w:r>
        <w:rPr>
          <w:rFonts w:hint="eastAsia"/>
          <w:color w:val="000000" w:themeColor="text1"/>
        </w:rPr>
        <w:t>4</w:t>
      </w:r>
      <w:r>
        <w:rPr>
          <w:rFonts w:hint="eastAsia"/>
          <w:color w:val="000000" w:themeColor="text1"/>
        </w:rPr>
        <w:t>个升降立柱组件，全部安装固定在框架底部钢板上。手术过程中，可通过按压外壳上的按钮控制升降立柱上升替代脚轮支撑整机，确保手术过程中台车不可轻易移动。</w:t>
      </w:r>
    </w:p>
    <w:p w:rsidR="00A56EEE" w:rsidRDefault="00494307">
      <w:pPr>
        <w:numPr>
          <w:ilvl w:val="255"/>
          <w:numId w:val="0"/>
        </w:numPr>
        <w:spacing w:before="156" w:after="156"/>
        <w:jc w:val="center"/>
        <w:rPr>
          <w:color w:val="000000" w:themeColor="text1"/>
        </w:rPr>
      </w:pPr>
      <w:r>
        <w:rPr>
          <w:noProof/>
          <w:color w:val="000000" w:themeColor="text1"/>
        </w:rPr>
        <w:drawing>
          <wp:inline distT="0" distB="0" distL="0" distR="0" wp14:anchorId="7BC761FC" wp14:editId="2B06EA92">
            <wp:extent cx="2176549" cy="2759103"/>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clrChange>
                        <a:clrFrom>
                          <a:srgbClr val="FFFFFF"/>
                        </a:clrFrom>
                        <a:clrTo>
                          <a:srgbClr val="FFFFFF">
                            <a:alpha val="0"/>
                          </a:srgbClr>
                        </a:clrTo>
                      </a:clrChange>
                    </a:blip>
                    <a:stretch>
                      <a:fillRect/>
                    </a:stretch>
                  </pic:blipFill>
                  <pic:spPr>
                    <a:xfrm>
                      <a:off x="0" y="0"/>
                      <a:ext cx="2185114" cy="2769960"/>
                    </a:xfrm>
                    <a:prstGeom prst="rect">
                      <a:avLst/>
                    </a:prstGeom>
                  </pic:spPr>
                </pic:pic>
              </a:graphicData>
            </a:graphic>
          </wp:inline>
        </w:drawing>
      </w:r>
    </w:p>
    <w:p w:rsidR="00A56EEE" w:rsidRDefault="00494307">
      <w:pPr>
        <w:pStyle w:val="a5"/>
        <w:spacing w:before="156" w:after="156"/>
        <w:jc w:val="center"/>
        <w:rPr>
          <w:rFonts w:eastAsia="宋体"/>
          <w:color w:val="000000" w:themeColor="text1"/>
        </w:rPr>
      </w:pPr>
      <w:r>
        <w:rPr>
          <w:color w:val="000000" w:themeColor="text1"/>
        </w:rPr>
        <w:t>图</w:t>
      </w:r>
      <w:r>
        <w:rPr>
          <w:color w:val="000000" w:themeColor="text1"/>
        </w:rPr>
        <w:t xml:space="preserve"> </w:t>
      </w:r>
      <w:r>
        <w:rPr>
          <w:color w:val="000000" w:themeColor="text1"/>
        </w:rPr>
        <w:fldChar w:fldCharType="begin"/>
      </w:r>
      <w:r>
        <w:rPr>
          <w:color w:val="000000" w:themeColor="text1"/>
        </w:rPr>
        <w:instrText xml:space="preserve"> SEQ </w:instrText>
      </w:r>
      <w:r>
        <w:rPr>
          <w:color w:val="000000" w:themeColor="text1"/>
        </w:rPr>
        <w:instrText>图</w:instrText>
      </w:r>
      <w:r>
        <w:rPr>
          <w:color w:val="000000" w:themeColor="text1"/>
        </w:rPr>
        <w:instrText xml:space="preserve"> \* ARABIC </w:instrText>
      </w:r>
      <w:r>
        <w:rPr>
          <w:color w:val="000000" w:themeColor="text1"/>
        </w:rPr>
        <w:fldChar w:fldCharType="separate"/>
      </w:r>
      <w:r w:rsidR="00DD156B">
        <w:rPr>
          <w:noProof/>
          <w:color w:val="000000" w:themeColor="text1"/>
        </w:rPr>
        <w:t>13</w:t>
      </w:r>
      <w:r>
        <w:rPr>
          <w:color w:val="000000" w:themeColor="text1"/>
        </w:rPr>
        <w:fldChar w:fldCharType="end"/>
      </w:r>
      <w:r>
        <w:rPr>
          <w:rFonts w:hint="eastAsia"/>
          <w:color w:val="000000" w:themeColor="text1"/>
        </w:rPr>
        <w:t xml:space="preserve"> </w:t>
      </w:r>
      <w:r>
        <w:rPr>
          <w:rFonts w:hint="eastAsia"/>
          <w:color w:val="000000" w:themeColor="text1"/>
        </w:rPr>
        <w:t>升降立柱详细设计图</w:t>
      </w:r>
    </w:p>
    <w:p w:rsidR="00A56EEE" w:rsidRDefault="00494307">
      <w:pPr>
        <w:pStyle w:val="3"/>
      </w:pPr>
      <w:bookmarkStart w:id="495" w:name="_Toc113279186"/>
      <w:bookmarkStart w:id="496" w:name="_Toc9777"/>
      <w:bookmarkStart w:id="497" w:name="_Toc111732430"/>
      <w:bookmarkStart w:id="498" w:name="_Toc150337219"/>
      <w:r>
        <w:rPr>
          <w:rFonts w:hint="eastAsia"/>
        </w:rPr>
        <w:lastRenderedPageBreak/>
        <w:t>接口面板总成详细设计说明</w:t>
      </w:r>
      <w:bookmarkEnd w:id="495"/>
      <w:bookmarkEnd w:id="496"/>
      <w:bookmarkEnd w:id="497"/>
      <w:bookmarkEnd w:id="498"/>
    </w:p>
    <w:p w:rsidR="00A56EEE" w:rsidRDefault="00494307">
      <w:pPr>
        <w:numPr>
          <w:ilvl w:val="255"/>
          <w:numId w:val="0"/>
        </w:numPr>
        <w:spacing w:before="156" w:after="156"/>
        <w:ind w:firstLineChars="200" w:firstLine="420"/>
        <w:rPr>
          <w:color w:val="000000" w:themeColor="text1"/>
        </w:rPr>
      </w:pPr>
      <w:r>
        <w:rPr>
          <w:rFonts w:hint="eastAsia"/>
          <w:color w:val="000000" w:themeColor="text1"/>
        </w:rPr>
        <w:t>接口面板总成由安装面板、固定钣金、</w:t>
      </w:r>
      <w:r>
        <w:rPr>
          <w:rFonts w:hint="eastAsia"/>
          <w:color w:val="000000" w:themeColor="text1"/>
        </w:rPr>
        <w:t>USB</w:t>
      </w:r>
      <w:r>
        <w:rPr>
          <w:rFonts w:hint="eastAsia"/>
          <w:color w:val="000000" w:themeColor="text1"/>
        </w:rPr>
        <w:t>接口、网线接口、有线脚踏接口、电源插座、机械臂开关、电源指示灯、</w:t>
      </w:r>
      <w:r>
        <w:rPr>
          <w:rFonts w:hint="eastAsia"/>
          <w:color w:val="000000" w:themeColor="text1"/>
        </w:rPr>
        <w:t>U</w:t>
      </w:r>
      <w:r>
        <w:rPr>
          <w:color w:val="000000" w:themeColor="text1"/>
        </w:rPr>
        <w:t>PS</w:t>
      </w:r>
      <w:r>
        <w:rPr>
          <w:rFonts w:hint="eastAsia"/>
          <w:color w:val="000000" w:themeColor="text1"/>
        </w:rPr>
        <w:t>指示灯组成。电气件直接固定在安装面板上，通过固定钣金转接安装在框架。</w:t>
      </w:r>
    </w:p>
    <w:p w:rsidR="00A56EEE" w:rsidRDefault="00494307">
      <w:pPr>
        <w:numPr>
          <w:ilvl w:val="255"/>
          <w:numId w:val="0"/>
        </w:numPr>
        <w:spacing w:before="156" w:after="156" w:line="240" w:lineRule="auto"/>
        <w:ind w:firstLine="420"/>
        <w:rPr>
          <w:color w:val="000000" w:themeColor="text1"/>
        </w:rPr>
      </w:pPr>
      <w:r>
        <w:rPr>
          <w:rFonts w:hint="eastAsia"/>
          <w:color w:val="000000" w:themeColor="text1"/>
        </w:rPr>
        <w:t>安装面板材料选用</w:t>
      </w:r>
      <w:r>
        <w:rPr>
          <w:rFonts w:hint="eastAsia"/>
          <w:color w:val="000000" w:themeColor="text1"/>
        </w:rPr>
        <w:t>4mm</w:t>
      </w:r>
      <w:r>
        <w:rPr>
          <w:rFonts w:hint="eastAsia"/>
          <w:color w:val="000000" w:themeColor="text1"/>
        </w:rPr>
        <w:t>铝合金，表面黑色阳极氧化处理，需要在表面丝印或镭雕相关电气件标识。</w:t>
      </w:r>
    </w:p>
    <w:p w:rsidR="00A56EEE" w:rsidRDefault="00B72CB5">
      <w:pPr>
        <w:spacing w:before="156" w:after="156"/>
        <w:jc w:val="center"/>
        <w:rPr>
          <w:color w:val="000000" w:themeColor="text1"/>
        </w:rPr>
      </w:pPr>
      <w:r w:rsidRPr="00B72CB5">
        <w:rPr>
          <w:noProof/>
        </w:rPr>
        <w:t xml:space="preserve"> </w:t>
      </w:r>
      <w:r>
        <w:rPr>
          <w:noProof/>
        </w:rPr>
        <w:drawing>
          <wp:inline distT="0" distB="0" distL="0" distR="0" wp14:anchorId="622FED38" wp14:editId="63AC766D">
            <wp:extent cx="2798859" cy="3181655"/>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22035" cy="3208001"/>
                    </a:xfrm>
                    <a:prstGeom prst="rect">
                      <a:avLst/>
                    </a:prstGeom>
                  </pic:spPr>
                </pic:pic>
              </a:graphicData>
            </a:graphic>
          </wp:inline>
        </w:drawing>
      </w:r>
    </w:p>
    <w:p w:rsidR="00A56EEE" w:rsidRDefault="00494307">
      <w:pPr>
        <w:spacing w:before="156" w:after="156"/>
        <w:jc w:val="center"/>
        <w:rPr>
          <w:color w:val="000000" w:themeColor="text1"/>
        </w:rPr>
      </w:pPr>
      <w:bookmarkStart w:id="499" w:name="_Ref15828"/>
      <w:r>
        <w:rPr>
          <w:color w:val="000000" w:themeColor="text1"/>
        </w:rPr>
        <w:t>图</w:t>
      </w:r>
      <w:r>
        <w:rPr>
          <w:color w:val="000000" w:themeColor="text1"/>
        </w:rPr>
        <w:t xml:space="preserve"> </w:t>
      </w:r>
      <w:r>
        <w:rPr>
          <w:color w:val="000000" w:themeColor="text1"/>
        </w:rPr>
        <w:fldChar w:fldCharType="begin"/>
      </w:r>
      <w:r>
        <w:rPr>
          <w:color w:val="000000" w:themeColor="text1"/>
        </w:rPr>
        <w:instrText xml:space="preserve"> SEQ </w:instrText>
      </w:r>
      <w:r>
        <w:rPr>
          <w:color w:val="000000" w:themeColor="text1"/>
        </w:rPr>
        <w:instrText>图</w:instrText>
      </w:r>
      <w:r>
        <w:rPr>
          <w:color w:val="000000" w:themeColor="text1"/>
        </w:rPr>
        <w:instrText xml:space="preserve"> \* ARABIC </w:instrText>
      </w:r>
      <w:r>
        <w:rPr>
          <w:color w:val="000000" w:themeColor="text1"/>
        </w:rPr>
        <w:fldChar w:fldCharType="separate"/>
      </w:r>
      <w:r w:rsidR="00DD156B">
        <w:rPr>
          <w:noProof/>
          <w:color w:val="000000" w:themeColor="text1"/>
        </w:rPr>
        <w:t>14</w:t>
      </w:r>
      <w:r>
        <w:rPr>
          <w:color w:val="000000" w:themeColor="text1"/>
        </w:rPr>
        <w:fldChar w:fldCharType="end"/>
      </w:r>
      <w:r>
        <w:rPr>
          <w:rFonts w:hint="eastAsia"/>
          <w:color w:val="000000" w:themeColor="text1"/>
        </w:rPr>
        <w:t xml:space="preserve"> </w:t>
      </w:r>
      <w:r>
        <w:rPr>
          <w:rFonts w:hint="eastAsia"/>
          <w:color w:val="000000" w:themeColor="text1"/>
        </w:rPr>
        <w:t>侧面板设计图</w:t>
      </w:r>
      <w:bookmarkEnd w:id="499"/>
    </w:p>
    <w:p w:rsidR="00A56EEE" w:rsidRDefault="00494307">
      <w:pPr>
        <w:pStyle w:val="3"/>
      </w:pPr>
      <w:bookmarkStart w:id="500" w:name="_Toc113279187"/>
      <w:bookmarkStart w:id="501" w:name="_Toc32171"/>
      <w:bookmarkStart w:id="502" w:name="_Toc111732439"/>
      <w:bookmarkStart w:id="503" w:name="_Toc150337220"/>
      <w:bookmarkEnd w:id="478"/>
      <w:bookmarkEnd w:id="479"/>
      <w:r>
        <w:rPr>
          <w:rFonts w:hint="eastAsia"/>
        </w:rPr>
        <w:t>通风散热设计说明</w:t>
      </w:r>
      <w:bookmarkEnd w:id="500"/>
      <w:bookmarkEnd w:id="501"/>
      <w:bookmarkEnd w:id="502"/>
      <w:bookmarkEnd w:id="503"/>
    </w:p>
    <w:p w:rsidR="00A56EEE" w:rsidRDefault="00494307">
      <w:pPr>
        <w:spacing w:before="156" w:after="156"/>
        <w:ind w:firstLineChars="200" w:firstLine="420"/>
        <w:jc w:val="left"/>
        <w:rPr>
          <w:color w:val="000000" w:themeColor="text1"/>
        </w:rPr>
      </w:pPr>
      <w:r>
        <w:rPr>
          <w:rFonts w:hint="eastAsia"/>
          <w:color w:val="000000" w:themeColor="text1"/>
        </w:rPr>
        <w:t>整机设计时，外壳做了一体式全包设计，外壳内部有</w:t>
      </w:r>
      <w:r>
        <w:rPr>
          <w:rFonts w:hint="eastAsia"/>
          <w:color w:val="000000" w:themeColor="text1"/>
        </w:rPr>
        <w:t>ups</w:t>
      </w:r>
      <w:r>
        <w:rPr>
          <w:rFonts w:hint="eastAsia"/>
          <w:color w:val="000000" w:themeColor="text1"/>
        </w:rPr>
        <w:t>、机械臂控制箱等电气件散热，所以在外壳侧面和背面设计散热孔用于散热，并根据外观造型设计一定的散热形状。工作时自然风会贯穿壳体内部，带走整机的热量，热量不会一直在整机内部循环，随着自然运行排出。</w:t>
      </w:r>
    </w:p>
    <w:p w:rsidR="00A56EEE" w:rsidRDefault="00494307">
      <w:pPr>
        <w:spacing w:before="156" w:after="156"/>
        <w:ind w:firstLineChars="200" w:firstLine="420"/>
        <w:jc w:val="center"/>
        <w:rPr>
          <w:color w:val="000000" w:themeColor="text1"/>
        </w:rPr>
      </w:pPr>
      <w:r>
        <w:rPr>
          <w:color w:val="000000" w:themeColor="text1"/>
        </w:rPr>
        <w:lastRenderedPageBreak/>
        <w:tab/>
      </w:r>
      <w:r w:rsidR="00D36F29" w:rsidRPr="00D36F29">
        <w:rPr>
          <w:noProof/>
        </w:rPr>
        <w:t xml:space="preserve"> </w:t>
      </w:r>
      <w:r w:rsidR="00D36F29">
        <w:rPr>
          <w:noProof/>
        </w:rPr>
        <w:drawing>
          <wp:inline distT="0" distB="0" distL="0" distR="0" wp14:anchorId="5BB34C12" wp14:editId="087A3605">
            <wp:extent cx="2512612" cy="2971210"/>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34936" cy="2997608"/>
                    </a:xfrm>
                    <a:prstGeom prst="rect">
                      <a:avLst/>
                    </a:prstGeom>
                  </pic:spPr>
                </pic:pic>
              </a:graphicData>
            </a:graphic>
          </wp:inline>
        </w:drawing>
      </w:r>
    </w:p>
    <w:p w:rsidR="00A56EEE" w:rsidRDefault="00494307">
      <w:pPr>
        <w:pStyle w:val="a5"/>
        <w:spacing w:before="156" w:after="156"/>
        <w:jc w:val="center"/>
        <w:rPr>
          <w:rFonts w:eastAsia="宋体"/>
          <w:color w:val="000000" w:themeColor="text1"/>
        </w:rPr>
      </w:pPr>
      <w:bookmarkStart w:id="504" w:name="_Ref15570"/>
      <w:r>
        <w:rPr>
          <w:color w:val="000000" w:themeColor="text1"/>
        </w:rPr>
        <w:t>图</w:t>
      </w:r>
      <w:r>
        <w:rPr>
          <w:color w:val="000000" w:themeColor="text1"/>
        </w:rPr>
        <w:t xml:space="preserve"> </w:t>
      </w:r>
      <w:r>
        <w:rPr>
          <w:color w:val="000000" w:themeColor="text1"/>
        </w:rPr>
        <w:fldChar w:fldCharType="begin"/>
      </w:r>
      <w:r>
        <w:rPr>
          <w:color w:val="000000" w:themeColor="text1"/>
        </w:rPr>
        <w:instrText xml:space="preserve"> SEQ </w:instrText>
      </w:r>
      <w:r>
        <w:rPr>
          <w:color w:val="000000" w:themeColor="text1"/>
        </w:rPr>
        <w:instrText>图</w:instrText>
      </w:r>
      <w:r>
        <w:rPr>
          <w:color w:val="000000" w:themeColor="text1"/>
        </w:rPr>
        <w:instrText xml:space="preserve"> \* ARABIC </w:instrText>
      </w:r>
      <w:r>
        <w:rPr>
          <w:color w:val="000000" w:themeColor="text1"/>
        </w:rPr>
        <w:fldChar w:fldCharType="separate"/>
      </w:r>
      <w:r w:rsidR="00DD156B">
        <w:rPr>
          <w:noProof/>
          <w:color w:val="000000" w:themeColor="text1"/>
        </w:rPr>
        <w:t>15</w:t>
      </w:r>
      <w:r>
        <w:rPr>
          <w:color w:val="000000" w:themeColor="text1"/>
        </w:rPr>
        <w:fldChar w:fldCharType="end"/>
      </w:r>
      <w:r>
        <w:rPr>
          <w:rFonts w:hint="eastAsia"/>
          <w:color w:val="000000" w:themeColor="text1"/>
        </w:rPr>
        <w:t xml:space="preserve"> </w:t>
      </w:r>
      <w:r>
        <w:rPr>
          <w:rFonts w:hint="eastAsia"/>
          <w:color w:val="000000" w:themeColor="text1"/>
        </w:rPr>
        <w:t>整机散热口</w:t>
      </w:r>
      <w:bookmarkEnd w:id="504"/>
    </w:p>
    <w:p w:rsidR="00A56EEE" w:rsidRDefault="00494307">
      <w:pPr>
        <w:pStyle w:val="3"/>
      </w:pPr>
      <w:bookmarkStart w:id="505" w:name="_Toc111732440"/>
      <w:bookmarkStart w:id="506" w:name="_Toc113279188"/>
      <w:bookmarkStart w:id="507" w:name="_Toc8013"/>
      <w:bookmarkStart w:id="508" w:name="_Toc150337221"/>
      <w:r>
        <w:rPr>
          <w:rFonts w:hint="eastAsia"/>
        </w:rPr>
        <w:t>检修维护设计说明</w:t>
      </w:r>
      <w:bookmarkEnd w:id="505"/>
      <w:bookmarkEnd w:id="506"/>
      <w:bookmarkEnd w:id="507"/>
      <w:bookmarkEnd w:id="508"/>
    </w:p>
    <w:p w:rsidR="00A56EEE" w:rsidRDefault="00494307">
      <w:pPr>
        <w:pStyle w:val="a5"/>
        <w:spacing w:before="156" w:after="156"/>
        <w:ind w:firstLineChars="200" w:firstLine="420"/>
        <w:rPr>
          <w:rFonts w:eastAsia="宋体"/>
          <w:color w:val="000000" w:themeColor="text1"/>
        </w:rPr>
      </w:pPr>
      <w:r>
        <w:rPr>
          <w:rFonts w:eastAsia="宋体" w:hint="eastAsia"/>
          <w:color w:val="000000" w:themeColor="text1"/>
          <w:sz w:val="21"/>
        </w:rPr>
        <w:t>整机设备在售后维护时需要方便检修，出于美观考虑，外壳的固定螺钉</w:t>
      </w:r>
      <w:r w:rsidR="002D3907">
        <w:rPr>
          <w:rFonts w:eastAsia="宋体" w:hint="eastAsia"/>
          <w:color w:val="000000" w:themeColor="text1"/>
          <w:sz w:val="21"/>
        </w:rPr>
        <w:t>均被堵头遮挡</w:t>
      </w:r>
      <w:r>
        <w:rPr>
          <w:rFonts w:eastAsia="宋体" w:hint="eastAsia"/>
          <w:color w:val="000000" w:themeColor="text1"/>
          <w:sz w:val="21"/>
        </w:rPr>
        <w:t>。检修时需要</w:t>
      </w:r>
      <w:r w:rsidR="002D3907">
        <w:rPr>
          <w:rFonts w:eastAsia="宋体" w:hint="eastAsia"/>
          <w:color w:val="000000" w:themeColor="text1"/>
          <w:sz w:val="21"/>
        </w:rPr>
        <w:t>将堵头移除</w:t>
      </w:r>
      <w:r>
        <w:rPr>
          <w:rFonts w:eastAsia="宋体" w:hint="eastAsia"/>
          <w:color w:val="000000" w:themeColor="text1"/>
          <w:sz w:val="21"/>
        </w:rPr>
        <w:t>后，才能将后壳螺钉拆除拆下后盖进行整机设备检修。</w:t>
      </w:r>
      <w:r>
        <w:rPr>
          <w:rFonts w:eastAsia="宋体" w:hint="eastAsia"/>
          <w:color w:val="000000" w:themeColor="text1"/>
          <w:sz w:val="21"/>
        </w:rPr>
        <w:t xml:space="preserve">  </w:t>
      </w:r>
      <w:r>
        <w:rPr>
          <w:rFonts w:hint="eastAsia"/>
          <w:color w:val="000000" w:themeColor="text1"/>
        </w:rPr>
        <w:t xml:space="preserve">                                                                                                                                                                                                                                                                                                                                                                                                                                                                                                                                                                                                                                                                                                                                                                                                                                                                                                                                                                                                                                                                                                                                                                                                                                                                                                                                                                                                                                                                                                                                                                                                                                                                                                                                                                                                                                                                                                                                                                                                                                                                                                                                                                                                                                                                                                                                                                                                                                                                                                                                                                                                                                                                                                                                                                                                                                                                                                                                                                                                                                                                                                                                                                                                                                                                                                                                                                                                                                                                                                                                                                                                                                                                                                                                                                                                                                                                                                                                                                                                                                                                                                                                                                                                                                                                                                                                                                                                                                                                                                                                                                                                                                                                                                                                                                                                                                                                                                                                                                                                                                                                                                                                                                                                                                                                                                                                                                                                                                                                                                                                                                                                                                                                                                                                                                                                                                                                                                                                                                                                                                                                                                                                                                                                                                                                                                                                                                                                                                                                                                                                                                                                                                                                                                                                                                                                                                                                                                                                                                                                                                                                                                                                                                                                                                                                                                                                                                                                                                                                                                                                                                                                                                                                                                                                                                                                                                                                                                                                                                                                                                                                                                                                                                                                                                                                                                                                                                                                                                                                                                                                                                                                                                                                                                                                                                                                                                                                                                                                                                                                                                                                                                                                                                                                                                                                                                                                                                                                                                                                                                                                                                                                                                                                                                                                                                                                                                                                                                                                                                                                </w:t>
      </w:r>
    </w:p>
    <w:p w:rsidR="00A56EEE" w:rsidRDefault="00B72CB5">
      <w:pPr>
        <w:spacing w:before="156" w:after="156"/>
        <w:jc w:val="center"/>
        <w:rPr>
          <w:color w:val="000000" w:themeColor="text1"/>
        </w:rPr>
      </w:pPr>
      <w:r w:rsidRPr="00B72CB5">
        <w:rPr>
          <w:noProof/>
        </w:rPr>
        <w:t xml:space="preserve"> </w:t>
      </w:r>
      <w:r>
        <w:rPr>
          <w:noProof/>
        </w:rPr>
        <w:drawing>
          <wp:inline distT="0" distB="0" distL="0" distR="0" wp14:anchorId="1C4FD267" wp14:editId="3D476A0C">
            <wp:extent cx="2059388" cy="2639434"/>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7532" cy="2662688"/>
                    </a:xfrm>
                    <a:prstGeom prst="rect">
                      <a:avLst/>
                    </a:prstGeom>
                  </pic:spPr>
                </pic:pic>
              </a:graphicData>
            </a:graphic>
          </wp:inline>
        </w:drawing>
      </w:r>
      <w:r w:rsidR="00494307">
        <w:t xml:space="preserve"> </w:t>
      </w:r>
      <w:r w:rsidR="00494307">
        <w:rPr>
          <w:rFonts w:hint="eastAsia"/>
        </w:rPr>
        <w:t xml:space="preserve">       </w:t>
      </w:r>
      <w:r w:rsidRPr="00B72CB5">
        <w:rPr>
          <w:noProof/>
        </w:rPr>
        <w:t xml:space="preserve"> </w:t>
      </w:r>
      <w:r>
        <w:rPr>
          <w:noProof/>
        </w:rPr>
        <w:drawing>
          <wp:inline distT="0" distB="0" distL="0" distR="0" wp14:anchorId="55105C71" wp14:editId="6FB74080">
            <wp:extent cx="1875260" cy="263188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5922" cy="2660880"/>
                    </a:xfrm>
                    <a:prstGeom prst="rect">
                      <a:avLst/>
                    </a:prstGeom>
                  </pic:spPr>
                </pic:pic>
              </a:graphicData>
            </a:graphic>
          </wp:inline>
        </w:drawing>
      </w:r>
    </w:p>
    <w:p w:rsidR="00A56EEE" w:rsidRDefault="00494307">
      <w:pPr>
        <w:spacing w:before="156" w:after="156"/>
        <w:jc w:val="center"/>
        <w:rPr>
          <w:color w:val="000000" w:themeColor="text1"/>
        </w:rPr>
      </w:pPr>
      <w:r>
        <w:rPr>
          <w:color w:val="000000" w:themeColor="text1"/>
        </w:rPr>
        <w:t>图</w:t>
      </w:r>
      <w:r>
        <w:rPr>
          <w:color w:val="000000" w:themeColor="text1"/>
        </w:rPr>
        <w:t xml:space="preserve"> </w:t>
      </w:r>
      <w:r>
        <w:rPr>
          <w:color w:val="000000" w:themeColor="text1"/>
        </w:rPr>
        <w:fldChar w:fldCharType="begin"/>
      </w:r>
      <w:r>
        <w:rPr>
          <w:color w:val="000000" w:themeColor="text1"/>
        </w:rPr>
        <w:instrText xml:space="preserve"> SEQ </w:instrText>
      </w:r>
      <w:r>
        <w:rPr>
          <w:color w:val="000000" w:themeColor="text1"/>
        </w:rPr>
        <w:instrText>图</w:instrText>
      </w:r>
      <w:r>
        <w:rPr>
          <w:color w:val="000000" w:themeColor="text1"/>
        </w:rPr>
        <w:instrText xml:space="preserve"> \* ARABIC </w:instrText>
      </w:r>
      <w:r>
        <w:rPr>
          <w:color w:val="000000" w:themeColor="text1"/>
        </w:rPr>
        <w:fldChar w:fldCharType="separate"/>
      </w:r>
      <w:r w:rsidR="00DD156B">
        <w:rPr>
          <w:noProof/>
          <w:color w:val="000000" w:themeColor="text1"/>
        </w:rPr>
        <w:t>16</w:t>
      </w:r>
      <w:r>
        <w:rPr>
          <w:color w:val="000000" w:themeColor="text1"/>
        </w:rPr>
        <w:fldChar w:fldCharType="end"/>
      </w:r>
      <w:r>
        <w:rPr>
          <w:rFonts w:hint="eastAsia"/>
          <w:color w:val="000000" w:themeColor="text1"/>
        </w:rPr>
        <w:t xml:space="preserve"> </w:t>
      </w:r>
      <w:r>
        <w:rPr>
          <w:rFonts w:hint="eastAsia"/>
          <w:color w:val="000000" w:themeColor="text1"/>
        </w:rPr>
        <w:t>检修位置说明</w:t>
      </w:r>
    </w:p>
    <w:p w:rsidR="00A56EEE" w:rsidRDefault="00494307">
      <w:pPr>
        <w:pStyle w:val="3"/>
      </w:pPr>
      <w:bookmarkStart w:id="509" w:name="_Toc150337222"/>
      <w:r>
        <w:rPr>
          <w:rFonts w:hint="eastAsia"/>
        </w:rPr>
        <w:t>末端控制器设计说明</w:t>
      </w:r>
      <w:bookmarkEnd w:id="509"/>
    </w:p>
    <w:p w:rsidR="00A56EEE" w:rsidRDefault="00494307">
      <w:pPr>
        <w:rPr>
          <w:color w:val="000000" w:themeColor="text1"/>
        </w:rPr>
      </w:pPr>
      <w:r>
        <w:rPr>
          <w:rFonts w:hint="eastAsia"/>
          <w:color w:val="000000" w:themeColor="text1"/>
        </w:rPr>
        <w:t>末端控制器设计需求如下：</w:t>
      </w:r>
    </w:p>
    <w:p w:rsidR="00A56EEE" w:rsidRDefault="00494307">
      <w:pPr>
        <w:pStyle w:val="a0"/>
        <w:numPr>
          <w:ilvl w:val="0"/>
          <w:numId w:val="2"/>
        </w:numPr>
        <w:rPr>
          <w:color w:val="000000" w:themeColor="text1"/>
        </w:rPr>
      </w:pPr>
      <w:r>
        <w:rPr>
          <w:rFonts w:hint="eastAsia"/>
          <w:color w:val="000000" w:themeColor="text1"/>
        </w:rPr>
        <w:lastRenderedPageBreak/>
        <w:t>具备灯光提醒；</w:t>
      </w:r>
    </w:p>
    <w:p w:rsidR="00A56EEE" w:rsidRDefault="00494307">
      <w:pPr>
        <w:pStyle w:val="a0"/>
        <w:numPr>
          <w:ilvl w:val="0"/>
          <w:numId w:val="2"/>
        </w:numPr>
        <w:rPr>
          <w:color w:val="000000" w:themeColor="text1"/>
        </w:rPr>
      </w:pPr>
      <w:r>
        <w:rPr>
          <w:rFonts w:hint="eastAsia"/>
          <w:color w:val="000000" w:themeColor="text1"/>
        </w:rPr>
        <w:t>具备四个按钮，可以控制机械臂</w:t>
      </w:r>
      <w:r>
        <w:rPr>
          <w:rFonts w:hint="eastAsia"/>
          <w:color w:val="000000" w:themeColor="text1"/>
        </w:rPr>
        <w:t>TCP</w:t>
      </w:r>
      <w:r>
        <w:rPr>
          <w:rFonts w:hint="eastAsia"/>
          <w:color w:val="000000" w:themeColor="text1"/>
        </w:rPr>
        <w:t>的方向；</w:t>
      </w:r>
    </w:p>
    <w:p w:rsidR="00A56EEE" w:rsidRDefault="00494307">
      <w:pPr>
        <w:pStyle w:val="a0"/>
        <w:numPr>
          <w:ilvl w:val="0"/>
          <w:numId w:val="2"/>
        </w:numPr>
        <w:rPr>
          <w:color w:val="000000" w:themeColor="text1"/>
        </w:rPr>
      </w:pPr>
      <w:r>
        <w:rPr>
          <w:rFonts w:hint="eastAsia"/>
          <w:color w:val="000000" w:themeColor="text1"/>
        </w:rPr>
        <w:t>整体美观整洁符合法规，安装简洁</w:t>
      </w:r>
    </w:p>
    <w:p w:rsidR="00A56EEE" w:rsidRDefault="00494307">
      <w:pPr>
        <w:pStyle w:val="a0"/>
        <w:ind w:firstLine="420"/>
        <w:rPr>
          <w:color w:val="000000" w:themeColor="text1"/>
        </w:rPr>
      </w:pPr>
      <w:r>
        <w:rPr>
          <w:rFonts w:hint="eastAsia"/>
          <w:color w:val="000000" w:themeColor="text1"/>
        </w:rPr>
        <w:t>末端控制机构由遮线罩、硅胶按键、末端控制器外壳、绝缘法兰、透光罩、转接法兰和电路板构成；</w:t>
      </w:r>
    </w:p>
    <w:p w:rsidR="00A56EEE" w:rsidRDefault="00494307">
      <w:pPr>
        <w:pStyle w:val="a0"/>
        <w:ind w:firstLine="420"/>
        <w:rPr>
          <w:color w:val="000000" w:themeColor="text1"/>
        </w:rPr>
      </w:pPr>
      <w:r>
        <w:rPr>
          <w:rFonts w:hint="eastAsia"/>
          <w:color w:val="000000" w:themeColor="text1"/>
        </w:rPr>
        <w:t>透光罩选用</w:t>
      </w:r>
      <w:r>
        <w:rPr>
          <w:rFonts w:hint="eastAsia"/>
          <w:color w:val="000000" w:themeColor="text1"/>
        </w:rPr>
        <w:t>PC</w:t>
      </w:r>
      <w:r>
        <w:rPr>
          <w:rFonts w:hint="eastAsia"/>
          <w:color w:val="000000" w:themeColor="text1"/>
        </w:rPr>
        <w:t>材料，可以将电路板的灯光均匀发散出去</w:t>
      </w:r>
      <w:r w:rsidR="00113F47">
        <w:rPr>
          <w:rFonts w:hint="eastAsia"/>
          <w:color w:val="000000" w:themeColor="text1"/>
        </w:rPr>
        <w:t>；</w:t>
      </w:r>
    </w:p>
    <w:p w:rsidR="00A56EEE" w:rsidRDefault="00494307">
      <w:pPr>
        <w:pStyle w:val="a0"/>
        <w:ind w:firstLine="420"/>
        <w:rPr>
          <w:color w:val="000000" w:themeColor="text1"/>
        </w:rPr>
      </w:pPr>
      <w:r>
        <w:rPr>
          <w:rFonts w:hint="eastAsia"/>
          <w:color w:val="000000" w:themeColor="text1"/>
        </w:rPr>
        <w:t>硅胶按键一体设计提供较好的手感，分别控制机械臂</w:t>
      </w:r>
      <w:r>
        <w:rPr>
          <w:rFonts w:hint="eastAsia"/>
          <w:color w:val="000000" w:themeColor="text1"/>
        </w:rPr>
        <w:t>TCP</w:t>
      </w:r>
      <w:r>
        <w:rPr>
          <w:rFonts w:hint="eastAsia"/>
          <w:color w:val="000000" w:themeColor="text1"/>
        </w:rPr>
        <w:t>的上升下降左旋右旋；</w:t>
      </w:r>
    </w:p>
    <w:p w:rsidR="00A56EEE" w:rsidRDefault="00B72CB5" w:rsidP="00DD156B">
      <w:pPr>
        <w:pStyle w:val="a0"/>
        <w:jc w:val="center"/>
      </w:pPr>
      <w:r w:rsidRPr="00B72CB5">
        <w:rPr>
          <w:noProof/>
        </w:rPr>
        <w:t xml:space="preserve"> </w:t>
      </w:r>
      <w:r>
        <w:rPr>
          <w:noProof/>
        </w:rPr>
        <w:drawing>
          <wp:inline distT="0" distB="0" distL="0" distR="0" wp14:anchorId="6D36D35A" wp14:editId="6B5708EC">
            <wp:extent cx="3297125" cy="2854518"/>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3880" cy="2869024"/>
                    </a:xfrm>
                    <a:prstGeom prst="rect">
                      <a:avLst/>
                    </a:prstGeom>
                  </pic:spPr>
                </pic:pic>
              </a:graphicData>
            </a:graphic>
          </wp:inline>
        </w:drawing>
      </w:r>
    </w:p>
    <w:p w:rsidR="00A56EEE" w:rsidRDefault="00494307">
      <w:pPr>
        <w:pStyle w:val="a5"/>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17</w:t>
      </w:r>
      <w:r>
        <w:fldChar w:fldCharType="end"/>
      </w:r>
      <w:r w:rsidR="00B72CB5">
        <w:rPr>
          <w:rFonts w:hint="eastAsia"/>
        </w:rPr>
        <w:t>末端控制器总成</w:t>
      </w:r>
    </w:p>
    <w:p w:rsidR="00A56EEE" w:rsidRDefault="00494307">
      <w:pPr>
        <w:pStyle w:val="a5"/>
        <w:jc w:val="center"/>
        <w:rPr>
          <w:rFonts w:eastAsia="宋体"/>
        </w:rPr>
      </w:pPr>
      <w:r>
        <w:t>表</w:t>
      </w:r>
      <w:r>
        <w:t xml:space="preserve"> </w:t>
      </w:r>
      <w:r>
        <w:fldChar w:fldCharType="begin"/>
      </w:r>
      <w:r>
        <w:instrText xml:space="preserve"> SEQ </w:instrText>
      </w:r>
      <w:r>
        <w:instrText>表</w:instrText>
      </w:r>
      <w:r>
        <w:instrText xml:space="preserve"> \* ARABIC </w:instrText>
      </w:r>
      <w:r>
        <w:fldChar w:fldCharType="separate"/>
      </w:r>
      <w:r w:rsidR="00DD156B">
        <w:rPr>
          <w:noProof/>
        </w:rPr>
        <w:t>7</w:t>
      </w:r>
      <w:r>
        <w:fldChar w:fldCharType="end"/>
      </w:r>
      <w:r>
        <w:rPr>
          <w:rFonts w:hint="eastAsia"/>
        </w:rPr>
        <w:t xml:space="preserve"> </w:t>
      </w:r>
      <w:r>
        <w:rPr>
          <w:rFonts w:hint="eastAsia"/>
        </w:rPr>
        <w:t>末端控制器结构功能</w:t>
      </w:r>
    </w:p>
    <w:tbl>
      <w:tblPr>
        <w:tblW w:w="8091" w:type="dxa"/>
        <w:jc w:val="center"/>
        <w:tblLook w:val="04A0" w:firstRow="1" w:lastRow="0" w:firstColumn="1" w:lastColumn="0" w:noHBand="0" w:noVBand="1"/>
      </w:tblPr>
      <w:tblGrid>
        <w:gridCol w:w="820"/>
        <w:gridCol w:w="1380"/>
        <w:gridCol w:w="5891"/>
      </w:tblGrid>
      <w:tr w:rsidR="00A56EEE">
        <w:trPr>
          <w:trHeight w:val="23"/>
          <w:jc w:val="center"/>
        </w:trPr>
        <w:tc>
          <w:tcPr>
            <w:tcW w:w="820" w:type="dxa"/>
            <w:tcBorders>
              <w:top w:val="single" w:sz="8" w:space="0" w:color="000000"/>
              <w:left w:val="single" w:sz="8" w:space="0" w:color="000000"/>
              <w:bottom w:val="single" w:sz="8" w:space="0" w:color="000000"/>
              <w:right w:val="single" w:sz="8" w:space="0" w:color="000000"/>
            </w:tcBorders>
            <w:shd w:val="clear" w:color="auto" w:fill="auto"/>
          </w:tcPr>
          <w:p w:rsidR="00A56EEE" w:rsidRDefault="00494307">
            <w:pPr>
              <w:widowControl/>
              <w:spacing w:line="240" w:lineRule="auto"/>
              <w:jc w:val="center"/>
              <w:textAlignment w:val="top"/>
              <w:rPr>
                <w:rFonts w:ascii="宋体" w:hAnsi="宋体" w:cs="宋体"/>
                <w:b/>
                <w:bCs/>
                <w:color w:val="000000"/>
                <w:szCs w:val="21"/>
              </w:rPr>
            </w:pPr>
            <w:r>
              <w:rPr>
                <w:rFonts w:ascii="宋体" w:hAnsi="宋体" w:cs="宋体" w:hint="eastAsia"/>
                <w:b/>
                <w:bCs/>
                <w:color w:val="000000"/>
                <w:kern w:val="0"/>
                <w:szCs w:val="21"/>
                <w:lang w:bidi="ar"/>
              </w:rPr>
              <w:t>序号</w:t>
            </w:r>
          </w:p>
        </w:tc>
        <w:tc>
          <w:tcPr>
            <w:tcW w:w="1380" w:type="dxa"/>
            <w:tcBorders>
              <w:top w:val="single" w:sz="8" w:space="0" w:color="000000"/>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b/>
                <w:bCs/>
                <w:color w:val="000000"/>
                <w:szCs w:val="21"/>
              </w:rPr>
            </w:pPr>
            <w:r>
              <w:rPr>
                <w:rFonts w:ascii="宋体" w:hAnsi="宋体" w:cs="宋体" w:hint="eastAsia"/>
                <w:b/>
                <w:bCs/>
                <w:color w:val="000000"/>
                <w:kern w:val="0"/>
                <w:szCs w:val="21"/>
                <w:lang w:bidi="ar"/>
              </w:rPr>
              <w:t>名称</w:t>
            </w:r>
          </w:p>
        </w:tc>
        <w:tc>
          <w:tcPr>
            <w:tcW w:w="5891" w:type="dxa"/>
            <w:tcBorders>
              <w:top w:val="single" w:sz="8" w:space="0" w:color="000000"/>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b/>
                <w:bCs/>
                <w:color w:val="000000"/>
                <w:szCs w:val="21"/>
              </w:rPr>
            </w:pPr>
            <w:r>
              <w:rPr>
                <w:rFonts w:ascii="宋体" w:hAnsi="宋体" w:cs="宋体" w:hint="eastAsia"/>
                <w:b/>
                <w:bCs/>
                <w:color w:val="000000"/>
                <w:kern w:val="0"/>
                <w:szCs w:val="21"/>
                <w:lang w:bidi="ar"/>
              </w:rPr>
              <w:t>说明</w:t>
            </w:r>
          </w:p>
        </w:tc>
      </w:tr>
      <w:tr w:rsidR="00A56EEE">
        <w:trPr>
          <w:trHeight w:val="567"/>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1</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遮线罩</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szCs w:val="21"/>
              </w:rPr>
              <w:t>将电路用的插件和连接线遮盖住，防止误触和符合法规要求</w:t>
            </w:r>
          </w:p>
        </w:tc>
      </w:tr>
      <w:tr w:rsidR="00A56EEE">
        <w:trPr>
          <w:trHeight w:val="567"/>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2</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szCs w:val="21"/>
              </w:rPr>
              <w:t>硅胶按键</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hint="eastAsia"/>
              </w:rPr>
              <w:t>控制机械臂</w:t>
            </w:r>
            <w:r>
              <w:rPr>
                <w:rFonts w:hint="eastAsia"/>
              </w:rPr>
              <w:t>TCP</w:t>
            </w:r>
            <w:r>
              <w:rPr>
                <w:rFonts w:hint="eastAsia"/>
              </w:rPr>
              <w:t>的上升下降左旋右旋</w:t>
            </w:r>
          </w:p>
        </w:tc>
      </w:tr>
      <w:tr w:rsidR="00A56EEE">
        <w:trPr>
          <w:trHeight w:val="567"/>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3</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末端控制器外壳</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szCs w:val="21"/>
              </w:rPr>
              <w:t>安装在机械臂第六轴的固定件</w:t>
            </w:r>
          </w:p>
        </w:tc>
      </w:tr>
      <w:tr w:rsidR="00A56EEE">
        <w:trPr>
          <w:trHeight w:val="567"/>
          <w:jc w:val="center"/>
        </w:trPr>
        <w:tc>
          <w:tcPr>
            <w:tcW w:w="820" w:type="dxa"/>
            <w:tcBorders>
              <w:top w:val="nil"/>
              <w:left w:val="single" w:sz="8" w:space="0" w:color="000000"/>
              <w:bottom w:val="single" w:sz="4" w:space="0" w:color="auto"/>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4</w:t>
            </w:r>
          </w:p>
        </w:tc>
        <w:tc>
          <w:tcPr>
            <w:tcW w:w="1380" w:type="dxa"/>
            <w:tcBorders>
              <w:top w:val="nil"/>
              <w:left w:val="nil"/>
              <w:bottom w:val="single" w:sz="4" w:space="0" w:color="auto"/>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透光罩</w:t>
            </w:r>
          </w:p>
        </w:tc>
        <w:tc>
          <w:tcPr>
            <w:tcW w:w="5891" w:type="dxa"/>
            <w:tcBorders>
              <w:top w:val="nil"/>
              <w:left w:val="nil"/>
              <w:bottom w:val="single" w:sz="4" w:space="0" w:color="auto"/>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szCs w:val="21"/>
              </w:rPr>
              <w:t>匀光作用，把电路板上灯泡散发的光均匀散发出</w:t>
            </w:r>
          </w:p>
        </w:tc>
      </w:tr>
      <w:tr w:rsidR="00A56EEE">
        <w:trPr>
          <w:trHeight w:val="567"/>
          <w:jc w:val="center"/>
        </w:trPr>
        <w:tc>
          <w:tcPr>
            <w:tcW w:w="820" w:type="dxa"/>
            <w:tcBorders>
              <w:top w:val="single" w:sz="4" w:space="0" w:color="auto"/>
              <w:left w:val="single" w:sz="4" w:space="0" w:color="auto"/>
              <w:bottom w:val="single" w:sz="4" w:space="0" w:color="auto"/>
              <w:right w:val="single" w:sz="4" w:space="0" w:color="auto"/>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5</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转接法兰</w:t>
            </w:r>
          </w:p>
        </w:tc>
        <w:tc>
          <w:tcPr>
            <w:tcW w:w="5891" w:type="dxa"/>
            <w:tcBorders>
              <w:top w:val="single" w:sz="4" w:space="0" w:color="auto"/>
              <w:left w:val="single" w:sz="4" w:space="0" w:color="auto"/>
              <w:bottom w:val="single" w:sz="4" w:space="0" w:color="auto"/>
              <w:right w:val="single" w:sz="4" w:space="0" w:color="auto"/>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前端器械及定位器的安装面</w:t>
            </w:r>
          </w:p>
        </w:tc>
      </w:tr>
      <w:tr w:rsidR="00A56EEE">
        <w:trPr>
          <w:trHeight w:val="567"/>
          <w:jc w:val="center"/>
        </w:trPr>
        <w:tc>
          <w:tcPr>
            <w:tcW w:w="820" w:type="dxa"/>
            <w:tcBorders>
              <w:top w:val="single" w:sz="4" w:space="0" w:color="auto"/>
              <w:left w:val="single" w:sz="4" w:space="0" w:color="auto"/>
              <w:bottom w:val="single" w:sz="4" w:space="0" w:color="auto"/>
              <w:right w:val="single" w:sz="4" w:space="0" w:color="auto"/>
            </w:tcBorders>
            <w:shd w:val="clear" w:color="auto" w:fill="auto"/>
            <w:vAlign w:val="center"/>
          </w:tcPr>
          <w:p w:rsidR="00A56EEE" w:rsidRDefault="00494307">
            <w:pPr>
              <w:widowControl/>
              <w:spacing w:line="240" w:lineRule="auto"/>
              <w:jc w:val="center"/>
              <w:textAlignment w:val="center"/>
              <w:rPr>
                <w:rFonts w:ascii="宋体" w:hAnsi="宋体" w:cs="宋体"/>
                <w:color w:val="000000"/>
                <w:kern w:val="0"/>
                <w:szCs w:val="21"/>
                <w:lang w:bidi="ar"/>
              </w:rPr>
            </w:pPr>
            <w:r>
              <w:rPr>
                <w:rFonts w:ascii="宋体" w:hAnsi="宋体" w:cs="宋体" w:hint="eastAsia"/>
                <w:color w:val="000000"/>
                <w:kern w:val="0"/>
                <w:szCs w:val="21"/>
                <w:lang w:bidi="ar"/>
              </w:rPr>
              <w:t>6</w:t>
            </w:r>
          </w:p>
        </w:tc>
        <w:tc>
          <w:tcPr>
            <w:tcW w:w="1380" w:type="dxa"/>
            <w:tcBorders>
              <w:top w:val="single" w:sz="4" w:space="0" w:color="auto"/>
              <w:left w:val="single" w:sz="4" w:space="0" w:color="auto"/>
              <w:bottom w:val="single" w:sz="4" w:space="0" w:color="auto"/>
              <w:right w:val="single" w:sz="4" w:space="0" w:color="auto"/>
            </w:tcBorders>
            <w:shd w:val="clear" w:color="auto" w:fill="auto"/>
            <w:vAlign w:val="center"/>
          </w:tcPr>
          <w:p w:rsidR="00A56EEE" w:rsidRDefault="00494307">
            <w:pPr>
              <w:widowControl/>
              <w:spacing w:line="240" w:lineRule="auto"/>
              <w:jc w:val="center"/>
              <w:textAlignment w:val="center"/>
              <w:rPr>
                <w:rFonts w:ascii="宋体" w:hAnsi="宋体" w:cs="宋体"/>
                <w:color w:val="000000"/>
                <w:kern w:val="0"/>
                <w:szCs w:val="21"/>
                <w:lang w:bidi="ar"/>
              </w:rPr>
            </w:pPr>
            <w:r>
              <w:rPr>
                <w:rFonts w:ascii="宋体" w:hAnsi="宋体" w:cs="宋体" w:hint="eastAsia"/>
                <w:color w:val="000000"/>
                <w:kern w:val="0"/>
                <w:szCs w:val="21"/>
                <w:lang w:bidi="ar"/>
              </w:rPr>
              <w:t>绝缘法兰</w:t>
            </w:r>
          </w:p>
        </w:tc>
        <w:tc>
          <w:tcPr>
            <w:tcW w:w="5891" w:type="dxa"/>
            <w:tcBorders>
              <w:top w:val="single" w:sz="4" w:space="0" w:color="auto"/>
              <w:left w:val="single" w:sz="4" w:space="0" w:color="auto"/>
              <w:bottom w:val="single" w:sz="4" w:space="0" w:color="auto"/>
              <w:right w:val="single" w:sz="4" w:space="0" w:color="auto"/>
            </w:tcBorders>
            <w:shd w:val="clear" w:color="auto" w:fill="auto"/>
            <w:vAlign w:val="center"/>
          </w:tcPr>
          <w:p w:rsidR="00A56EEE" w:rsidRDefault="00B72CB5">
            <w:pPr>
              <w:widowControl/>
              <w:spacing w:line="240" w:lineRule="auto"/>
              <w:jc w:val="center"/>
              <w:textAlignment w:val="center"/>
              <w:rPr>
                <w:rFonts w:ascii="宋体" w:hAnsi="宋体" w:cs="宋体"/>
                <w:color w:val="000000"/>
                <w:kern w:val="0"/>
                <w:szCs w:val="21"/>
                <w:lang w:bidi="ar"/>
              </w:rPr>
            </w:pPr>
            <w:r>
              <w:rPr>
                <w:rFonts w:ascii="宋体" w:hAnsi="宋体" w:cs="宋体" w:hint="eastAsia"/>
                <w:color w:val="000000"/>
                <w:kern w:val="0"/>
                <w:szCs w:val="21"/>
                <w:lang w:bidi="ar"/>
              </w:rPr>
              <w:t>安装在控制器外壳内部，</w:t>
            </w:r>
            <w:r w:rsidR="00494307">
              <w:rPr>
                <w:rFonts w:ascii="宋体" w:hAnsi="宋体" w:cs="宋体" w:hint="eastAsia"/>
                <w:color w:val="000000"/>
                <w:kern w:val="0"/>
                <w:szCs w:val="21"/>
                <w:lang w:bidi="ar"/>
              </w:rPr>
              <w:t>实现前端器械和机械臂的绝缘</w:t>
            </w:r>
          </w:p>
        </w:tc>
      </w:tr>
    </w:tbl>
    <w:p w:rsidR="00A56EEE" w:rsidRDefault="00494307">
      <w:pPr>
        <w:pStyle w:val="2"/>
      </w:pPr>
      <w:bookmarkStart w:id="510" w:name="_Toc29623"/>
      <w:bookmarkStart w:id="511" w:name="_Toc8346"/>
      <w:bookmarkStart w:id="512" w:name="_Toc150337223"/>
      <w:r>
        <w:rPr>
          <w:rFonts w:hint="eastAsia"/>
        </w:rPr>
        <w:lastRenderedPageBreak/>
        <w:t>操作台车设计说明</w:t>
      </w:r>
      <w:bookmarkEnd w:id="510"/>
      <w:bookmarkEnd w:id="511"/>
      <w:bookmarkEnd w:id="512"/>
    </w:p>
    <w:p w:rsidR="00A56EEE" w:rsidRDefault="00494307">
      <w:pPr>
        <w:pStyle w:val="3"/>
      </w:pPr>
      <w:bookmarkStart w:id="513" w:name="_Toc18103"/>
      <w:bookmarkStart w:id="514" w:name="_Toc7400"/>
      <w:bookmarkStart w:id="515" w:name="_Toc28770"/>
      <w:bookmarkStart w:id="516" w:name="_Toc150337224"/>
      <w:r>
        <w:rPr>
          <w:rFonts w:hint="eastAsia"/>
        </w:rPr>
        <w:t>详细设计概述</w:t>
      </w:r>
      <w:bookmarkEnd w:id="513"/>
      <w:bookmarkEnd w:id="514"/>
      <w:bookmarkEnd w:id="515"/>
      <w:bookmarkEnd w:id="516"/>
    </w:p>
    <w:p w:rsidR="00A56EEE" w:rsidRDefault="00494307">
      <w:pPr>
        <w:numPr>
          <w:ilvl w:val="255"/>
          <w:numId w:val="0"/>
        </w:numPr>
        <w:ind w:firstLine="420"/>
      </w:pPr>
      <w:r>
        <w:rPr>
          <w:rFonts w:hint="eastAsia"/>
        </w:rPr>
        <w:t>操作台车</w:t>
      </w:r>
      <w:r w:rsidR="00113F47">
        <w:rPr>
          <w:rFonts w:hint="eastAsia"/>
        </w:rPr>
        <w:t>为选配台车，主要包含显示器、</w:t>
      </w:r>
      <w:r>
        <w:rPr>
          <w:rFonts w:hint="eastAsia"/>
        </w:rPr>
        <w:t>台车框架、外壳、工作台</w:t>
      </w:r>
      <w:r w:rsidR="00113F47">
        <w:rPr>
          <w:rFonts w:hint="eastAsia"/>
        </w:rPr>
        <w:t>等；其中工作台用于放置鼠标、键盘，台车框架上设计有收纳箱放置</w:t>
      </w:r>
      <w:r w:rsidR="00113F47">
        <w:rPr>
          <w:rFonts w:hint="eastAsia"/>
        </w:rPr>
        <w:t>C</w:t>
      </w:r>
      <w:r w:rsidR="00113F47">
        <w:rPr>
          <w:rFonts w:hint="eastAsia"/>
        </w:rPr>
        <w:t>臂配准板</w:t>
      </w:r>
      <w:r>
        <w:rPr>
          <w:rFonts w:hint="eastAsia"/>
        </w:rPr>
        <w:t>。</w:t>
      </w:r>
    </w:p>
    <w:p w:rsidR="00A56EEE" w:rsidRDefault="00494307">
      <w:pPr>
        <w:numPr>
          <w:ilvl w:val="255"/>
          <w:numId w:val="0"/>
        </w:numPr>
        <w:ind w:firstLine="420"/>
      </w:pPr>
      <w:r>
        <w:rPr>
          <w:rFonts w:hint="eastAsia"/>
          <w:szCs w:val="21"/>
        </w:rPr>
        <w:t>操作台车整机布局如下图所示：</w:t>
      </w:r>
    </w:p>
    <w:p w:rsidR="00A56EEE" w:rsidRDefault="00F33835">
      <w:pPr>
        <w:jc w:val="center"/>
      </w:pPr>
      <w:r w:rsidRPr="00F33835">
        <w:rPr>
          <w:noProof/>
        </w:rPr>
        <w:t xml:space="preserve"> </w:t>
      </w:r>
      <w:r>
        <w:rPr>
          <w:noProof/>
        </w:rPr>
        <w:drawing>
          <wp:inline distT="0" distB="0" distL="0" distR="0" wp14:anchorId="2C771FDC" wp14:editId="710E04B9">
            <wp:extent cx="2790907" cy="361615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6423" cy="3636254"/>
                    </a:xfrm>
                    <a:prstGeom prst="rect">
                      <a:avLst/>
                    </a:prstGeom>
                  </pic:spPr>
                </pic:pic>
              </a:graphicData>
            </a:graphic>
          </wp:inline>
        </w:drawing>
      </w:r>
    </w:p>
    <w:p w:rsidR="00A56EEE" w:rsidRDefault="00494307">
      <w:pPr>
        <w:pStyle w:val="a5"/>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DD156B">
        <w:rPr>
          <w:noProof/>
        </w:rPr>
        <w:t>18</w:t>
      </w:r>
      <w:r>
        <w:rPr>
          <w:rFonts w:hint="eastAsia"/>
        </w:rPr>
        <w:fldChar w:fldCharType="end"/>
      </w:r>
      <w:r>
        <w:rPr>
          <w:rFonts w:hint="eastAsia"/>
        </w:rPr>
        <w:t xml:space="preserve"> </w:t>
      </w:r>
      <w:r>
        <w:rPr>
          <w:rFonts w:hint="eastAsia"/>
        </w:rPr>
        <w:t>操作台车整机示意图</w:t>
      </w:r>
    </w:p>
    <w:p w:rsidR="00A56EEE" w:rsidRDefault="00494307">
      <w:pPr>
        <w:ind w:firstLine="420"/>
      </w:pPr>
      <w:r>
        <w:rPr>
          <w:rFonts w:asciiTheme="minorEastAsia" w:eastAsiaTheme="minorEastAsia" w:hAnsiTheme="minorEastAsia" w:cstheme="minorEastAsia" w:hint="eastAsia"/>
          <w:szCs w:val="21"/>
        </w:rPr>
        <w:t>操作</w:t>
      </w:r>
      <w:r>
        <w:rPr>
          <w:rFonts w:hint="eastAsia"/>
          <w:szCs w:val="21"/>
        </w:rPr>
        <w:t>台车结构及功能见下表</w:t>
      </w:r>
      <w:r>
        <w:rPr>
          <w:rFonts w:hint="eastAsia"/>
        </w:rPr>
        <w:t>：</w:t>
      </w:r>
    </w:p>
    <w:p w:rsidR="00A56EEE" w:rsidRDefault="00494307">
      <w:pPr>
        <w:pStyle w:val="a5"/>
        <w:jc w:val="center"/>
      </w:pPr>
      <w:r>
        <w:t>表</w:t>
      </w:r>
      <w:r>
        <w:t xml:space="preserve"> </w:t>
      </w:r>
      <w:r>
        <w:fldChar w:fldCharType="begin"/>
      </w:r>
      <w:r>
        <w:instrText xml:space="preserve"> SEQ </w:instrText>
      </w:r>
      <w:r>
        <w:instrText>表</w:instrText>
      </w:r>
      <w:r>
        <w:instrText xml:space="preserve"> \* ARABIC </w:instrText>
      </w:r>
      <w:r>
        <w:fldChar w:fldCharType="separate"/>
      </w:r>
      <w:r w:rsidR="00DD156B">
        <w:rPr>
          <w:noProof/>
        </w:rPr>
        <w:t>8</w:t>
      </w:r>
      <w:r>
        <w:fldChar w:fldCharType="end"/>
      </w:r>
      <w:r>
        <w:rPr>
          <w:rFonts w:hint="eastAsia"/>
        </w:rPr>
        <w:t xml:space="preserve"> </w:t>
      </w:r>
      <w:r>
        <w:rPr>
          <w:rFonts w:hint="eastAsia"/>
        </w:rPr>
        <w:t>整机结构功能</w:t>
      </w:r>
    </w:p>
    <w:tbl>
      <w:tblPr>
        <w:tblW w:w="8091" w:type="dxa"/>
        <w:jc w:val="center"/>
        <w:tblLook w:val="04A0" w:firstRow="1" w:lastRow="0" w:firstColumn="1" w:lastColumn="0" w:noHBand="0" w:noVBand="1"/>
      </w:tblPr>
      <w:tblGrid>
        <w:gridCol w:w="820"/>
        <w:gridCol w:w="1380"/>
        <w:gridCol w:w="5891"/>
      </w:tblGrid>
      <w:tr w:rsidR="00A56EEE">
        <w:trPr>
          <w:trHeight w:val="23"/>
          <w:jc w:val="center"/>
        </w:trPr>
        <w:tc>
          <w:tcPr>
            <w:tcW w:w="820" w:type="dxa"/>
            <w:tcBorders>
              <w:top w:val="single" w:sz="8" w:space="0" w:color="000000"/>
              <w:left w:val="single" w:sz="8" w:space="0" w:color="000000"/>
              <w:bottom w:val="single" w:sz="8" w:space="0" w:color="000000"/>
              <w:right w:val="single" w:sz="8" w:space="0" w:color="000000"/>
            </w:tcBorders>
            <w:shd w:val="clear" w:color="auto" w:fill="auto"/>
          </w:tcPr>
          <w:p w:rsidR="00A56EEE" w:rsidRDefault="00494307">
            <w:pPr>
              <w:widowControl/>
              <w:spacing w:line="240" w:lineRule="auto"/>
              <w:jc w:val="center"/>
              <w:textAlignment w:val="top"/>
              <w:rPr>
                <w:rFonts w:ascii="宋体" w:hAnsi="宋体" w:cs="宋体"/>
                <w:b/>
                <w:bCs/>
                <w:color w:val="000000"/>
                <w:szCs w:val="21"/>
              </w:rPr>
            </w:pPr>
            <w:r>
              <w:rPr>
                <w:rFonts w:ascii="宋体" w:hAnsi="宋体" w:cs="宋体" w:hint="eastAsia"/>
                <w:b/>
                <w:bCs/>
                <w:color w:val="000000"/>
                <w:kern w:val="0"/>
                <w:szCs w:val="21"/>
                <w:lang w:bidi="ar"/>
              </w:rPr>
              <w:t>序号</w:t>
            </w:r>
          </w:p>
        </w:tc>
        <w:tc>
          <w:tcPr>
            <w:tcW w:w="1380" w:type="dxa"/>
            <w:tcBorders>
              <w:top w:val="single" w:sz="8" w:space="0" w:color="000000"/>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b/>
                <w:bCs/>
                <w:color w:val="000000"/>
                <w:szCs w:val="21"/>
              </w:rPr>
            </w:pPr>
            <w:r>
              <w:rPr>
                <w:rFonts w:ascii="宋体" w:hAnsi="宋体" w:cs="宋体" w:hint="eastAsia"/>
                <w:b/>
                <w:bCs/>
                <w:color w:val="000000"/>
                <w:kern w:val="0"/>
                <w:szCs w:val="21"/>
                <w:lang w:bidi="ar"/>
              </w:rPr>
              <w:t>名称</w:t>
            </w:r>
          </w:p>
        </w:tc>
        <w:tc>
          <w:tcPr>
            <w:tcW w:w="5891" w:type="dxa"/>
            <w:tcBorders>
              <w:top w:val="single" w:sz="8" w:space="0" w:color="000000"/>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b/>
                <w:bCs/>
                <w:color w:val="000000"/>
                <w:szCs w:val="21"/>
              </w:rPr>
            </w:pPr>
            <w:r>
              <w:rPr>
                <w:rFonts w:ascii="宋体" w:hAnsi="宋体" w:cs="宋体" w:hint="eastAsia"/>
                <w:b/>
                <w:bCs/>
                <w:color w:val="000000"/>
                <w:kern w:val="0"/>
                <w:szCs w:val="21"/>
                <w:lang w:bidi="ar"/>
              </w:rPr>
              <w:t>说明</w:t>
            </w:r>
          </w:p>
        </w:tc>
      </w:tr>
      <w:tr w:rsidR="00A56EEE">
        <w:trPr>
          <w:trHeight w:val="919"/>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1</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接口面板</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left"/>
              <w:textAlignment w:val="center"/>
              <w:rPr>
                <w:rFonts w:ascii="宋体" w:hAnsi="宋体" w:cs="宋体"/>
                <w:color w:val="000000"/>
                <w:szCs w:val="21"/>
              </w:rPr>
            </w:pPr>
            <w:r>
              <w:rPr>
                <w:rFonts w:ascii="宋体" w:hAnsi="宋体" w:cs="宋体" w:hint="eastAsia"/>
                <w:color w:val="000000"/>
                <w:kern w:val="0"/>
                <w:szCs w:val="21"/>
                <w:lang w:bidi="ar"/>
              </w:rPr>
              <w:t>由</w:t>
            </w:r>
            <w:r w:rsidR="006F6984">
              <w:rPr>
                <w:rFonts w:ascii="宋体" w:hAnsi="宋体" w:cs="宋体" w:hint="eastAsia"/>
                <w:color w:val="000000"/>
                <w:kern w:val="0"/>
                <w:szCs w:val="21"/>
                <w:lang w:bidi="ar"/>
              </w:rPr>
              <w:t>接口</w:t>
            </w:r>
            <w:r>
              <w:rPr>
                <w:rFonts w:ascii="宋体" w:hAnsi="宋体" w:cs="宋体" w:hint="eastAsia"/>
                <w:color w:val="000000"/>
                <w:kern w:val="0"/>
                <w:szCs w:val="21"/>
                <w:lang w:bidi="ar"/>
              </w:rPr>
              <w:t>面板、电源接入连接器</w:t>
            </w:r>
            <w:r w:rsidR="006F6984">
              <w:rPr>
                <w:rFonts w:ascii="宋体" w:hAnsi="宋体" w:cs="宋体" w:hint="eastAsia"/>
                <w:color w:val="000000"/>
                <w:kern w:val="0"/>
                <w:szCs w:val="21"/>
                <w:lang w:bidi="ar"/>
              </w:rPr>
              <w:t>、视频输入接口</w:t>
            </w:r>
            <w:r>
              <w:rPr>
                <w:rFonts w:ascii="宋体" w:hAnsi="宋体" w:cs="宋体" w:hint="eastAsia"/>
                <w:color w:val="000000"/>
                <w:kern w:val="0"/>
                <w:szCs w:val="21"/>
                <w:lang w:bidi="ar"/>
              </w:rPr>
              <w:t>和电源指示灯组成，位于台车后侧，用于控制系统的开关及输入输出</w:t>
            </w:r>
          </w:p>
        </w:tc>
      </w:tr>
      <w:tr w:rsidR="00A56EEE">
        <w:trPr>
          <w:trHeight w:val="23"/>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2</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工作台</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left"/>
              <w:textAlignment w:val="center"/>
              <w:rPr>
                <w:rFonts w:ascii="宋体" w:hAnsi="宋体" w:cs="宋体"/>
                <w:color w:val="000000"/>
                <w:szCs w:val="21"/>
              </w:rPr>
            </w:pPr>
            <w:r>
              <w:rPr>
                <w:rFonts w:ascii="宋体" w:hAnsi="宋体" w:cs="宋体" w:hint="eastAsia"/>
                <w:color w:val="000000"/>
                <w:kern w:val="0"/>
                <w:szCs w:val="21"/>
                <w:lang w:bidi="ar"/>
              </w:rPr>
              <w:t>由工作台罩壳、工作台安装板等组成，位于台车中间位置，用于</w:t>
            </w:r>
            <w:r w:rsidR="006F6984">
              <w:rPr>
                <w:rFonts w:ascii="宋体" w:hAnsi="宋体" w:cs="宋体" w:hint="eastAsia"/>
                <w:color w:val="000000"/>
                <w:kern w:val="0"/>
                <w:szCs w:val="21"/>
                <w:lang w:bidi="ar"/>
              </w:rPr>
              <w:t>放置鼠标、键盘实现人机交互</w:t>
            </w:r>
          </w:p>
        </w:tc>
      </w:tr>
      <w:tr w:rsidR="00A56EEE">
        <w:trPr>
          <w:trHeight w:val="23"/>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3</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外壳</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left"/>
              <w:textAlignment w:val="center"/>
              <w:rPr>
                <w:rFonts w:ascii="宋体" w:hAnsi="宋体" w:cs="宋体"/>
                <w:color w:val="000000"/>
                <w:szCs w:val="21"/>
              </w:rPr>
            </w:pPr>
            <w:r>
              <w:rPr>
                <w:rFonts w:ascii="宋体" w:hAnsi="宋体" w:cs="宋体" w:hint="eastAsia"/>
                <w:color w:val="000000"/>
                <w:kern w:val="0"/>
                <w:szCs w:val="21"/>
                <w:lang w:bidi="ar"/>
              </w:rPr>
              <w:t>位于台车下底侧，用于台车外观及保护内部零部件等</w:t>
            </w:r>
          </w:p>
        </w:tc>
      </w:tr>
      <w:tr w:rsidR="00A56EEE">
        <w:trPr>
          <w:trHeight w:val="23"/>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4</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框架</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left"/>
              <w:textAlignment w:val="center"/>
              <w:rPr>
                <w:rFonts w:ascii="宋体" w:hAnsi="宋体" w:cs="宋体"/>
                <w:color w:val="000000"/>
                <w:szCs w:val="21"/>
              </w:rPr>
            </w:pPr>
            <w:r>
              <w:rPr>
                <w:rFonts w:ascii="宋体" w:hAnsi="宋体" w:cs="宋体" w:hint="eastAsia"/>
                <w:color w:val="000000"/>
                <w:kern w:val="0"/>
                <w:szCs w:val="21"/>
                <w:lang w:bidi="ar"/>
              </w:rPr>
              <w:t>主要由下底板和支撑固定杆组成，</w:t>
            </w:r>
            <w:r>
              <w:rPr>
                <w:rFonts w:hint="eastAsia"/>
              </w:rPr>
              <w:t>是主要承重部件</w:t>
            </w:r>
            <w:r>
              <w:rPr>
                <w:rFonts w:ascii="宋体" w:hAnsi="宋体" w:cs="宋体" w:hint="eastAsia"/>
                <w:color w:val="000000"/>
                <w:kern w:val="0"/>
                <w:szCs w:val="21"/>
                <w:lang w:bidi="ar"/>
              </w:rPr>
              <w:t>，</w:t>
            </w:r>
            <w:r>
              <w:rPr>
                <w:rFonts w:hint="eastAsia"/>
              </w:rPr>
              <w:t>主要的零部件均连接于框架总成上</w:t>
            </w:r>
          </w:p>
        </w:tc>
      </w:tr>
      <w:tr w:rsidR="00A56EEE">
        <w:trPr>
          <w:trHeight w:val="23"/>
          <w:jc w:val="center"/>
        </w:trPr>
        <w:tc>
          <w:tcPr>
            <w:tcW w:w="820" w:type="dxa"/>
            <w:tcBorders>
              <w:top w:val="nil"/>
              <w:left w:val="single" w:sz="8" w:space="0" w:color="000000"/>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5</w:t>
            </w:r>
          </w:p>
        </w:tc>
        <w:tc>
          <w:tcPr>
            <w:tcW w:w="1380" w:type="dxa"/>
            <w:tcBorders>
              <w:top w:val="nil"/>
              <w:left w:val="nil"/>
              <w:bottom w:val="single" w:sz="8" w:space="0" w:color="000000"/>
              <w:right w:val="single" w:sz="8" w:space="0" w:color="000000"/>
            </w:tcBorders>
            <w:shd w:val="clear" w:color="auto" w:fill="auto"/>
            <w:vAlign w:val="center"/>
          </w:tcPr>
          <w:p w:rsidR="00A56EEE" w:rsidRDefault="00494307">
            <w:pPr>
              <w:widowControl/>
              <w:spacing w:line="240" w:lineRule="auto"/>
              <w:jc w:val="center"/>
              <w:textAlignment w:val="center"/>
              <w:rPr>
                <w:rFonts w:ascii="宋体" w:hAnsi="宋体" w:cs="宋体"/>
                <w:color w:val="000000"/>
                <w:szCs w:val="21"/>
              </w:rPr>
            </w:pPr>
            <w:r>
              <w:rPr>
                <w:rFonts w:ascii="宋体" w:hAnsi="宋体" w:cs="宋体" w:hint="eastAsia"/>
                <w:color w:val="000000"/>
                <w:kern w:val="0"/>
                <w:szCs w:val="21"/>
                <w:lang w:bidi="ar"/>
              </w:rPr>
              <w:t>显示器</w:t>
            </w:r>
          </w:p>
        </w:tc>
        <w:tc>
          <w:tcPr>
            <w:tcW w:w="5891" w:type="dxa"/>
            <w:tcBorders>
              <w:top w:val="nil"/>
              <w:left w:val="nil"/>
              <w:bottom w:val="single" w:sz="8" w:space="0" w:color="000000"/>
              <w:right w:val="single" w:sz="8" w:space="0" w:color="000000"/>
            </w:tcBorders>
            <w:shd w:val="clear" w:color="auto" w:fill="auto"/>
            <w:vAlign w:val="center"/>
          </w:tcPr>
          <w:p w:rsidR="00A56EEE" w:rsidRDefault="00494307" w:rsidP="006F6984">
            <w:pPr>
              <w:widowControl/>
              <w:spacing w:line="240" w:lineRule="auto"/>
              <w:jc w:val="left"/>
              <w:textAlignment w:val="center"/>
              <w:rPr>
                <w:rFonts w:ascii="宋体" w:hAnsi="宋体" w:cs="宋体"/>
                <w:color w:val="000000"/>
                <w:szCs w:val="21"/>
              </w:rPr>
            </w:pPr>
            <w:r>
              <w:rPr>
                <w:rFonts w:ascii="宋体" w:hAnsi="宋体" w:cs="宋体" w:hint="eastAsia"/>
                <w:color w:val="000000"/>
                <w:kern w:val="0"/>
                <w:szCs w:val="21"/>
                <w:lang w:bidi="ar"/>
              </w:rPr>
              <w:t>由显示器、显示器固定板等组成，位于台车最顶端</w:t>
            </w:r>
          </w:p>
        </w:tc>
      </w:tr>
    </w:tbl>
    <w:p w:rsidR="00A56EEE" w:rsidRDefault="00494307">
      <w:pPr>
        <w:pStyle w:val="3"/>
      </w:pPr>
      <w:bookmarkStart w:id="517" w:name="_Toc13207"/>
      <w:bookmarkStart w:id="518" w:name="_Toc10354"/>
      <w:bookmarkStart w:id="519" w:name="_Toc8526"/>
      <w:bookmarkStart w:id="520" w:name="_Toc150337225"/>
      <w:r>
        <w:rPr>
          <w:rFonts w:hint="eastAsia"/>
        </w:rPr>
        <w:lastRenderedPageBreak/>
        <w:t>外观设计说明</w:t>
      </w:r>
      <w:bookmarkEnd w:id="517"/>
      <w:bookmarkEnd w:id="518"/>
      <w:bookmarkEnd w:id="519"/>
      <w:bookmarkEnd w:id="520"/>
    </w:p>
    <w:p w:rsidR="00A56EEE" w:rsidRDefault="00494307">
      <w:pPr>
        <w:numPr>
          <w:ilvl w:val="255"/>
          <w:numId w:val="0"/>
        </w:numPr>
        <w:ind w:firstLine="420"/>
      </w:pPr>
      <w:r>
        <w:rPr>
          <w:rFonts w:hint="eastAsia"/>
        </w:rPr>
        <w:t>外观整体设计造型圆润，外壳喷漆深灰色和白色。</w:t>
      </w:r>
    </w:p>
    <w:p w:rsidR="00A56EEE" w:rsidRDefault="00494307">
      <w:pPr>
        <w:numPr>
          <w:ilvl w:val="255"/>
          <w:numId w:val="0"/>
        </w:numPr>
        <w:ind w:firstLine="420"/>
      </w:pPr>
      <w:r>
        <w:rPr>
          <w:rFonts w:hint="eastAsia"/>
        </w:rPr>
        <w:t>工作台总成通过螺丝锁在支撑固定杆上，利用颈罩壳和前罩壳盖住外露的工作台固定板达到美观的效果。</w:t>
      </w:r>
    </w:p>
    <w:p w:rsidR="00A56EEE" w:rsidRDefault="00494307">
      <w:pPr>
        <w:numPr>
          <w:ilvl w:val="255"/>
          <w:numId w:val="0"/>
        </w:numPr>
        <w:ind w:firstLine="420"/>
      </w:pPr>
      <w:r>
        <w:rPr>
          <w:rFonts w:hint="eastAsia"/>
        </w:rPr>
        <w:t>正面留有检修的位置，通过螺丝锁住前罩壳，检修时可以很方便的拆卸。</w:t>
      </w:r>
    </w:p>
    <w:p w:rsidR="00A56EEE" w:rsidRDefault="00494307">
      <w:pPr>
        <w:numPr>
          <w:ilvl w:val="255"/>
          <w:numId w:val="0"/>
        </w:numPr>
        <w:ind w:firstLine="420"/>
      </w:pPr>
      <w:r>
        <w:rPr>
          <w:rFonts w:ascii="宋体" w:hAnsi="宋体" w:cs="宋体" w:hint="eastAsia"/>
          <w:color w:val="000000"/>
          <w:kern w:val="0"/>
          <w:szCs w:val="21"/>
          <w:lang w:bidi="ar"/>
        </w:rPr>
        <w:t>整体外观如下图所示。</w:t>
      </w:r>
    </w:p>
    <w:p w:rsidR="00A56EEE" w:rsidRDefault="00494307">
      <w:pPr>
        <w:jc w:val="center"/>
      </w:pPr>
      <w:r>
        <w:rPr>
          <w:noProof/>
        </w:rPr>
        <w:drawing>
          <wp:inline distT="0" distB="0" distL="114300" distR="114300" wp14:anchorId="41D82A30" wp14:editId="1CD74C61">
            <wp:extent cx="1992630" cy="3882390"/>
            <wp:effectExtent l="0" t="0" r="7620" b="381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31"/>
                    <a:stretch>
                      <a:fillRect/>
                    </a:stretch>
                  </pic:blipFill>
                  <pic:spPr>
                    <a:xfrm>
                      <a:off x="0" y="0"/>
                      <a:ext cx="1996500" cy="3889955"/>
                    </a:xfrm>
                    <a:prstGeom prst="rect">
                      <a:avLst/>
                    </a:prstGeom>
                    <a:noFill/>
                    <a:ln>
                      <a:noFill/>
                    </a:ln>
                  </pic:spPr>
                </pic:pic>
              </a:graphicData>
            </a:graphic>
          </wp:inline>
        </w:drawing>
      </w:r>
    </w:p>
    <w:p w:rsidR="00A56EEE" w:rsidRDefault="00494307">
      <w:pPr>
        <w:pStyle w:val="a0"/>
        <w:jc w:val="center"/>
      </w:pPr>
      <w:r>
        <w:rPr>
          <w:rStyle w:val="a6"/>
        </w:rPr>
        <w:t>图</w:t>
      </w:r>
      <w:r>
        <w:rPr>
          <w:rStyle w:val="a6"/>
        </w:rPr>
        <w:t xml:space="preserve"> </w:t>
      </w:r>
      <w:r>
        <w:rPr>
          <w:rStyle w:val="a6"/>
        </w:rPr>
        <w:fldChar w:fldCharType="begin"/>
      </w:r>
      <w:r>
        <w:rPr>
          <w:rStyle w:val="a6"/>
        </w:rPr>
        <w:instrText xml:space="preserve"> SEQ </w:instrText>
      </w:r>
      <w:r>
        <w:rPr>
          <w:rStyle w:val="a6"/>
        </w:rPr>
        <w:instrText>图</w:instrText>
      </w:r>
      <w:r>
        <w:rPr>
          <w:rStyle w:val="a6"/>
        </w:rPr>
        <w:instrText xml:space="preserve"> \* ARABIC </w:instrText>
      </w:r>
      <w:r>
        <w:rPr>
          <w:rStyle w:val="a6"/>
        </w:rPr>
        <w:fldChar w:fldCharType="separate"/>
      </w:r>
      <w:r w:rsidR="00DD156B">
        <w:rPr>
          <w:rStyle w:val="a6"/>
          <w:noProof/>
        </w:rPr>
        <w:t>19</w:t>
      </w:r>
      <w:r>
        <w:rPr>
          <w:rStyle w:val="a6"/>
        </w:rPr>
        <w:fldChar w:fldCharType="end"/>
      </w:r>
      <w:r>
        <w:rPr>
          <w:rStyle w:val="a6"/>
          <w:rFonts w:hint="eastAsia"/>
        </w:rPr>
        <w:t xml:space="preserve"> </w:t>
      </w:r>
      <w:r>
        <w:rPr>
          <w:rStyle w:val="a6"/>
          <w:rFonts w:hint="eastAsia"/>
        </w:rPr>
        <w:t>操作台车整体外观</w:t>
      </w:r>
      <w:r>
        <w:rPr>
          <w:rFonts w:hint="eastAsia"/>
        </w:rPr>
        <w:t xml:space="preserve">                </w:t>
      </w:r>
    </w:p>
    <w:p w:rsidR="00A56EEE" w:rsidRDefault="00494307">
      <w:pPr>
        <w:pStyle w:val="3"/>
      </w:pPr>
      <w:bookmarkStart w:id="521" w:name="_Toc20670"/>
      <w:bookmarkStart w:id="522" w:name="_Toc32559"/>
      <w:bookmarkStart w:id="523" w:name="_Toc22834"/>
      <w:bookmarkStart w:id="524" w:name="_Toc150337226"/>
      <w:r>
        <w:rPr>
          <w:rFonts w:hint="eastAsia"/>
        </w:rPr>
        <w:t>框架总成详细设计说明</w:t>
      </w:r>
      <w:bookmarkEnd w:id="521"/>
      <w:bookmarkEnd w:id="522"/>
      <w:bookmarkEnd w:id="523"/>
      <w:bookmarkEnd w:id="524"/>
    </w:p>
    <w:p w:rsidR="00A56EEE" w:rsidRDefault="00494307">
      <w:pPr>
        <w:numPr>
          <w:ilvl w:val="255"/>
          <w:numId w:val="0"/>
        </w:numPr>
        <w:ind w:firstLine="420"/>
      </w:pPr>
      <w:r>
        <w:rPr>
          <w:rFonts w:hint="eastAsia"/>
        </w:rPr>
        <w:t>框架总成为整机关键承重部位，主要的零部件均连接于框架总成上。</w:t>
      </w:r>
    </w:p>
    <w:p w:rsidR="00A56EEE" w:rsidRDefault="00494307">
      <w:pPr>
        <w:numPr>
          <w:ilvl w:val="255"/>
          <w:numId w:val="0"/>
        </w:numPr>
        <w:ind w:firstLine="420"/>
      </w:pPr>
      <w:r>
        <w:rPr>
          <w:rFonts w:hint="eastAsia"/>
        </w:rPr>
        <w:t>焊接框架主体采用钢管、不锈钢板焊接而成，框架下底板设有分线盒固定板，同时设有工作台安装板和显示器固定板。</w:t>
      </w:r>
    </w:p>
    <w:p w:rsidR="00A56EEE" w:rsidRDefault="00494307">
      <w:pPr>
        <w:numPr>
          <w:ilvl w:val="255"/>
          <w:numId w:val="0"/>
        </w:numPr>
        <w:ind w:firstLine="420"/>
      </w:pPr>
      <w:r>
        <w:rPr>
          <w:rFonts w:hint="eastAsia"/>
        </w:rPr>
        <w:t>框架总成如下图所示：</w:t>
      </w:r>
    </w:p>
    <w:p w:rsidR="00A56EEE" w:rsidRDefault="00C34E58">
      <w:pPr>
        <w:jc w:val="center"/>
      </w:pPr>
      <w:r>
        <w:rPr>
          <w:noProof/>
        </w:rPr>
        <w:lastRenderedPageBreak/>
        <w:drawing>
          <wp:inline distT="0" distB="0" distL="0" distR="0" wp14:anchorId="78B2738D" wp14:editId="7107DE3B">
            <wp:extent cx="2223770" cy="2943225"/>
            <wp:effectExtent l="0" t="0" r="508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705" cy="2956374"/>
                    </a:xfrm>
                    <a:prstGeom prst="rect">
                      <a:avLst/>
                    </a:prstGeom>
                  </pic:spPr>
                </pic:pic>
              </a:graphicData>
            </a:graphic>
          </wp:inline>
        </w:drawing>
      </w:r>
      <w:r>
        <w:rPr>
          <w:noProof/>
        </w:rPr>
        <w:drawing>
          <wp:inline distT="0" distB="0" distL="0" distR="0" wp14:anchorId="55E580EF" wp14:editId="60902245">
            <wp:extent cx="2352675" cy="30346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9340" cy="3043273"/>
                    </a:xfrm>
                    <a:prstGeom prst="rect">
                      <a:avLst/>
                    </a:prstGeom>
                  </pic:spPr>
                </pic:pic>
              </a:graphicData>
            </a:graphic>
          </wp:inline>
        </w:drawing>
      </w:r>
    </w:p>
    <w:p w:rsidR="00A56EEE" w:rsidRDefault="00494307">
      <w:pPr>
        <w:pStyle w:val="a5"/>
        <w:jc w:val="center"/>
        <w:rPr>
          <w:rFonts w:eastAsia="宋体"/>
        </w:rPr>
      </w:pPr>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20</w:t>
      </w:r>
      <w:r>
        <w:fldChar w:fldCharType="end"/>
      </w:r>
      <w:r>
        <w:rPr>
          <w:rFonts w:hint="eastAsia"/>
        </w:rPr>
        <w:t>框架总成详细设计</w:t>
      </w:r>
    </w:p>
    <w:p w:rsidR="00A56EEE" w:rsidRDefault="00494307">
      <w:pPr>
        <w:ind w:firstLine="420"/>
      </w:pPr>
      <w:r>
        <w:rPr>
          <w:rFonts w:hint="eastAsia"/>
        </w:rPr>
        <w:t>框架总成主要结构零件设计说明见下表。</w:t>
      </w:r>
    </w:p>
    <w:p w:rsidR="00A56EEE" w:rsidRDefault="00494307">
      <w:pPr>
        <w:pStyle w:val="a5"/>
        <w:jc w:val="center"/>
      </w:pPr>
      <w:r>
        <w:t>表</w:t>
      </w:r>
      <w:r>
        <w:t xml:space="preserve"> </w:t>
      </w:r>
      <w:r>
        <w:fldChar w:fldCharType="begin"/>
      </w:r>
      <w:r>
        <w:instrText xml:space="preserve"> SEQ </w:instrText>
      </w:r>
      <w:r>
        <w:instrText>表</w:instrText>
      </w:r>
      <w:r>
        <w:instrText xml:space="preserve"> \* ARABIC </w:instrText>
      </w:r>
      <w:r>
        <w:fldChar w:fldCharType="separate"/>
      </w:r>
      <w:r w:rsidR="00DD156B">
        <w:rPr>
          <w:noProof/>
        </w:rPr>
        <w:t>9</w:t>
      </w:r>
      <w:r>
        <w:fldChar w:fldCharType="end"/>
      </w:r>
      <w:r>
        <w:rPr>
          <w:rFonts w:hint="eastAsia"/>
        </w:rPr>
        <w:t xml:space="preserve"> </w:t>
      </w:r>
      <w:r>
        <w:rPr>
          <w:rFonts w:hint="eastAsia"/>
        </w:rPr>
        <w:t>框架总成主要零件详细设计说明</w:t>
      </w:r>
    </w:p>
    <w:tbl>
      <w:tblPr>
        <w:tblW w:w="8808" w:type="dxa"/>
        <w:jc w:val="center"/>
        <w:tblLayout w:type="fixed"/>
        <w:tblLook w:val="04A0" w:firstRow="1" w:lastRow="0" w:firstColumn="1" w:lastColumn="0" w:noHBand="0" w:noVBand="1"/>
      </w:tblPr>
      <w:tblGrid>
        <w:gridCol w:w="715"/>
        <w:gridCol w:w="1273"/>
        <w:gridCol w:w="2174"/>
        <w:gridCol w:w="4646"/>
      </w:tblGrid>
      <w:tr w:rsidR="00A56EEE">
        <w:trPr>
          <w:trHeight w:val="272"/>
          <w:jc w:val="center"/>
        </w:trPr>
        <w:tc>
          <w:tcPr>
            <w:tcW w:w="71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top"/>
              <w:rPr>
                <w:rFonts w:ascii="宋体" w:hAnsi="宋体" w:cs="宋体"/>
                <w:b/>
                <w:bCs/>
                <w:color w:val="000000"/>
                <w:kern w:val="0"/>
                <w:szCs w:val="21"/>
                <w:lang w:bidi="ar"/>
              </w:rPr>
            </w:pPr>
            <w:r>
              <w:rPr>
                <w:rFonts w:ascii="宋体" w:hAnsi="宋体" w:cs="宋体" w:hint="eastAsia"/>
                <w:b/>
                <w:bCs/>
                <w:color w:val="000000"/>
                <w:kern w:val="0"/>
                <w:szCs w:val="21"/>
                <w:lang w:bidi="ar"/>
              </w:rPr>
              <w:t>序号</w:t>
            </w:r>
          </w:p>
        </w:tc>
        <w:tc>
          <w:tcPr>
            <w:tcW w:w="1273"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top"/>
              <w:rPr>
                <w:rFonts w:ascii="宋体" w:hAnsi="宋体" w:cs="宋体"/>
                <w:b/>
                <w:bCs/>
                <w:color w:val="000000"/>
                <w:kern w:val="0"/>
                <w:szCs w:val="21"/>
                <w:lang w:bidi="ar"/>
              </w:rPr>
            </w:pPr>
            <w:r>
              <w:rPr>
                <w:rFonts w:ascii="宋体" w:hAnsi="宋体" w:cs="宋体" w:hint="eastAsia"/>
                <w:b/>
                <w:bCs/>
                <w:color w:val="000000"/>
                <w:kern w:val="0"/>
                <w:szCs w:val="21"/>
                <w:lang w:bidi="ar"/>
              </w:rPr>
              <w:t>名称</w:t>
            </w:r>
          </w:p>
        </w:tc>
        <w:tc>
          <w:tcPr>
            <w:tcW w:w="217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top"/>
              <w:rPr>
                <w:rFonts w:ascii="宋体" w:hAnsi="宋体" w:cs="宋体"/>
                <w:b/>
                <w:bCs/>
                <w:color w:val="000000"/>
                <w:kern w:val="0"/>
                <w:szCs w:val="21"/>
                <w:lang w:bidi="ar"/>
              </w:rPr>
            </w:pPr>
            <w:r>
              <w:rPr>
                <w:rFonts w:ascii="宋体" w:hAnsi="宋体" w:cs="宋体" w:hint="eastAsia"/>
                <w:b/>
                <w:bCs/>
                <w:color w:val="000000"/>
                <w:kern w:val="0"/>
                <w:szCs w:val="21"/>
                <w:lang w:bidi="ar"/>
              </w:rPr>
              <w:t>说明</w:t>
            </w:r>
          </w:p>
        </w:tc>
        <w:tc>
          <w:tcPr>
            <w:tcW w:w="4646"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jc w:val="center"/>
              <w:textAlignment w:val="top"/>
              <w:rPr>
                <w:rFonts w:ascii="宋体" w:hAnsi="宋体" w:cs="宋体"/>
                <w:b/>
                <w:bCs/>
                <w:color w:val="000000"/>
                <w:kern w:val="0"/>
                <w:szCs w:val="21"/>
                <w:lang w:bidi="ar"/>
              </w:rPr>
            </w:pPr>
            <w:r>
              <w:rPr>
                <w:rFonts w:ascii="宋体" w:hAnsi="宋体" w:cs="宋体" w:hint="eastAsia"/>
                <w:b/>
                <w:bCs/>
                <w:color w:val="000000"/>
                <w:kern w:val="0"/>
                <w:szCs w:val="21"/>
                <w:lang w:bidi="ar"/>
              </w:rPr>
              <w:t>设计要点</w:t>
            </w:r>
          </w:p>
        </w:tc>
      </w:tr>
      <w:tr w:rsidR="00A56EEE">
        <w:trPr>
          <w:trHeight w:val="800"/>
          <w:jc w:val="center"/>
        </w:trPr>
        <w:tc>
          <w:tcPr>
            <w:tcW w:w="71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1</w:t>
            </w:r>
          </w:p>
        </w:tc>
        <w:tc>
          <w:tcPr>
            <w:tcW w:w="127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center"/>
              <w:textAlignment w:val="center"/>
              <w:rPr>
                <w:rFonts w:ascii="宋体" w:hAnsi="宋体" w:cs="宋体"/>
                <w:color w:val="000000"/>
                <w:sz w:val="20"/>
                <w:szCs w:val="20"/>
              </w:rPr>
            </w:pPr>
            <w:r>
              <w:rPr>
                <w:rFonts w:ascii="宋体" w:hAnsi="宋体" w:cs="宋体" w:hint="eastAsia"/>
                <w:color w:val="000000"/>
                <w:sz w:val="20"/>
                <w:szCs w:val="20"/>
              </w:rPr>
              <w:t>底座</w:t>
            </w:r>
          </w:p>
        </w:tc>
        <w:tc>
          <w:tcPr>
            <w:tcW w:w="21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left"/>
              <w:textAlignment w:val="center"/>
              <w:rPr>
                <w:rFonts w:ascii="宋体" w:hAnsi="宋体" w:cs="宋体"/>
                <w:color w:val="000000"/>
                <w:sz w:val="20"/>
                <w:szCs w:val="20"/>
              </w:rPr>
            </w:pPr>
            <w:r>
              <w:rPr>
                <w:rFonts w:ascii="宋体" w:hAnsi="宋体" w:cs="宋体" w:hint="eastAsia"/>
                <w:color w:val="000000"/>
                <w:kern w:val="0"/>
                <w:sz w:val="20"/>
                <w:szCs w:val="20"/>
                <w:lang w:bidi="ar"/>
              </w:rPr>
              <w:t>负担了整机的全部重量</w:t>
            </w:r>
          </w:p>
        </w:tc>
        <w:tc>
          <w:tcPr>
            <w:tcW w:w="464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textAlignment w:val="center"/>
              <w:rPr>
                <w:rFonts w:ascii="宋体" w:hAnsi="宋体" w:cs="宋体"/>
                <w:color w:val="000000"/>
                <w:sz w:val="20"/>
                <w:szCs w:val="20"/>
              </w:rPr>
            </w:pPr>
            <w:r>
              <w:rPr>
                <w:rFonts w:ascii="宋体" w:hAnsi="宋体" w:cs="宋体" w:hint="eastAsia"/>
                <w:color w:val="000000"/>
                <w:kern w:val="0"/>
                <w:sz w:val="20"/>
                <w:szCs w:val="20"/>
                <w:lang w:bidi="ar"/>
              </w:rPr>
              <w:t>采用板厚10mm的304不锈钢整体加工成型</w:t>
            </w:r>
          </w:p>
        </w:tc>
      </w:tr>
      <w:tr w:rsidR="00A56EEE">
        <w:trPr>
          <w:trHeight w:val="560"/>
          <w:jc w:val="center"/>
        </w:trPr>
        <w:tc>
          <w:tcPr>
            <w:tcW w:w="71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2</w:t>
            </w:r>
          </w:p>
        </w:tc>
        <w:tc>
          <w:tcPr>
            <w:tcW w:w="127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center"/>
              <w:textAlignment w:val="center"/>
              <w:rPr>
                <w:rFonts w:ascii="宋体" w:hAnsi="宋体" w:cs="宋体"/>
                <w:color w:val="000000"/>
                <w:sz w:val="20"/>
                <w:szCs w:val="20"/>
              </w:rPr>
            </w:pPr>
            <w:r>
              <w:rPr>
                <w:rFonts w:ascii="宋体" w:hAnsi="宋体" w:cs="宋体" w:hint="eastAsia"/>
                <w:color w:val="000000"/>
                <w:kern w:val="0"/>
                <w:sz w:val="20"/>
                <w:szCs w:val="20"/>
                <w:lang w:bidi="ar"/>
              </w:rPr>
              <w:t>支撑固定杆</w:t>
            </w:r>
          </w:p>
        </w:tc>
        <w:tc>
          <w:tcPr>
            <w:tcW w:w="21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left"/>
              <w:textAlignment w:val="center"/>
              <w:rPr>
                <w:rFonts w:ascii="宋体" w:hAnsi="宋体" w:cs="宋体"/>
                <w:color w:val="000000"/>
                <w:sz w:val="20"/>
                <w:szCs w:val="20"/>
              </w:rPr>
            </w:pPr>
            <w:r>
              <w:rPr>
                <w:rFonts w:ascii="宋体" w:hAnsi="宋体" w:cs="宋体" w:hint="eastAsia"/>
                <w:color w:val="000000"/>
                <w:kern w:val="0"/>
                <w:sz w:val="20"/>
                <w:szCs w:val="20"/>
                <w:lang w:bidi="ar"/>
              </w:rPr>
              <w:t>整机的支撑框架，最重要的支撑构件</w:t>
            </w:r>
          </w:p>
        </w:tc>
        <w:tc>
          <w:tcPr>
            <w:tcW w:w="464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left"/>
              <w:textAlignment w:val="center"/>
              <w:rPr>
                <w:rFonts w:ascii="宋体" w:hAnsi="宋体" w:cs="宋体"/>
                <w:color w:val="000000"/>
                <w:sz w:val="20"/>
                <w:szCs w:val="20"/>
              </w:rPr>
            </w:pPr>
            <w:r>
              <w:rPr>
                <w:rFonts w:ascii="宋体" w:hAnsi="宋体" w:cs="宋体" w:hint="eastAsia"/>
                <w:color w:val="000000"/>
                <w:kern w:val="0"/>
                <w:sz w:val="20"/>
                <w:szCs w:val="20"/>
                <w:lang w:bidi="ar"/>
              </w:rPr>
              <w:t>采用304不锈钢管（φ54x3）和不锈钢钢板焊接而成</w:t>
            </w:r>
          </w:p>
        </w:tc>
      </w:tr>
      <w:tr w:rsidR="00A56EEE">
        <w:trPr>
          <w:trHeight w:val="480"/>
          <w:jc w:val="center"/>
        </w:trPr>
        <w:tc>
          <w:tcPr>
            <w:tcW w:w="71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3</w:t>
            </w:r>
          </w:p>
        </w:tc>
        <w:tc>
          <w:tcPr>
            <w:tcW w:w="127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center"/>
              <w:textAlignment w:val="center"/>
              <w:rPr>
                <w:rFonts w:ascii="宋体" w:hAnsi="宋体" w:cs="宋体"/>
                <w:color w:val="000000"/>
                <w:kern w:val="0"/>
                <w:sz w:val="20"/>
                <w:szCs w:val="20"/>
                <w:lang w:bidi="ar"/>
              </w:rPr>
            </w:pPr>
            <w:r>
              <w:rPr>
                <w:rFonts w:ascii="宋体" w:hAnsi="宋体" w:cs="宋体" w:hint="eastAsia"/>
                <w:color w:val="000000"/>
                <w:kern w:val="0"/>
                <w:sz w:val="20"/>
                <w:szCs w:val="20"/>
                <w:lang w:bidi="ar"/>
              </w:rPr>
              <w:t>工作台</w:t>
            </w:r>
          </w:p>
          <w:p w:rsidR="00A56EEE" w:rsidRDefault="00494307">
            <w:pPr>
              <w:widowControl/>
              <w:adjustRightInd w:val="0"/>
              <w:snapToGrid w:val="0"/>
              <w:jc w:val="center"/>
              <w:textAlignment w:val="center"/>
              <w:rPr>
                <w:rFonts w:ascii="宋体" w:hAnsi="宋体" w:cs="宋体"/>
                <w:color w:val="000000"/>
                <w:sz w:val="20"/>
                <w:szCs w:val="20"/>
              </w:rPr>
            </w:pPr>
            <w:r>
              <w:rPr>
                <w:rFonts w:ascii="宋体" w:hAnsi="宋体" w:cs="宋体" w:hint="eastAsia"/>
                <w:color w:val="000000"/>
                <w:kern w:val="0"/>
                <w:sz w:val="20"/>
                <w:szCs w:val="20"/>
                <w:lang w:bidi="ar"/>
              </w:rPr>
              <w:t>安装板</w:t>
            </w:r>
          </w:p>
        </w:tc>
        <w:tc>
          <w:tcPr>
            <w:tcW w:w="21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left"/>
              <w:textAlignment w:val="center"/>
              <w:rPr>
                <w:rFonts w:ascii="宋体" w:hAnsi="宋体" w:cs="宋体"/>
                <w:color w:val="000000"/>
                <w:sz w:val="20"/>
                <w:szCs w:val="20"/>
              </w:rPr>
            </w:pPr>
            <w:r>
              <w:rPr>
                <w:rFonts w:ascii="宋体" w:hAnsi="宋体" w:cs="宋体" w:hint="eastAsia"/>
                <w:color w:val="000000"/>
                <w:sz w:val="20"/>
                <w:szCs w:val="20"/>
              </w:rPr>
              <w:t>负担了工作台的</w:t>
            </w:r>
            <w:r>
              <w:rPr>
                <w:rFonts w:ascii="宋体" w:hAnsi="宋体" w:cs="宋体" w:hint="eastAsia"/>
                <w:color w:val="000000"/>
                <w:kern w:val="0"/>
                <w:sz w:val="20"/>
                <w:szCs w:val="20"/>
                <w:lang w:bidi="ar"/>
              </w:rPr>
              <w:t>全部重量</w:t>
            </w:r>
          </w:p>
        </w:tc>
        <w:tc>
          <w:tcPr>
            <w:tcW w:w="464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left"/>
              <w:textAlignment w:val="center"/>
              <w:rPr>
                <w:rFonts w:ascii="宋体" w:hAnsi="宋体" w:cs="宋体"/>
                <w:color w:val="000000"/>
                <w:sz w:val="20"/>
                <w:szCs w:val="20"/>
              </w:rPr>
            </w:pPr>
            <w:r>
              <w:rPr>
                <w:rFonts w:ascii="宋体" w:hAnsi="宋体" w:cs="宋体"/>
                <w:color w:val="000000"/>
                <w:sz w:val="20"/>
                <w:szCs w:val="20"/>
              </w:rPr>
              <w:t>采用</w:t>
            </w:r>
            <w:r>
              <w:rPr>
                <w:rFonts w:ascii="宋体" w:hAnsi="宋体" w:cs="宋体" w:hint="eastAsia"/>
                <w:color w:val="000000"/>
                <w:sz w:val="20"/>
                <w:szCs w:val="20"/>
              </w:rPr>
              <w:t>4mm的</w:t>
            </w:r>
            <w:r>
              <w:rPr>
                <w:rFonts w:ascii="宋体" w:hAnsi="宋体" w:cs="宋体"/>
                <w:color w:val="000000"/>
                <w:sz w:val="20"/>
                <w:szCs w:val="20"/>
              </w:rPr>
              <w:t>不锈钢平板和不锈钢折弯板焊接而成</w:t>
            </w:r>
          </w:p>
        </w:tc>
      </w:tr>
      <w:tr w:rsidR="00A56EEE">
        <w:trPr>
          <w:trHeight w:val="480"/>
          <w:jc w:val="center"/>
        </w:trPr>
        <w:tc>
          <w:tcPr>
            <w:tcW w:w="715"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56EEE" w:rsidRDefault="00494307">
            <w:pPr>
              <w:widowControl/>
              <w:adjustRightInd w:val="0"/>
              <w:snapToGrid w:val="0"/>
              <w:jc w:val="center"/>
              <w:textAlignment w:val="center"/>
              <w:rPr>
                <w:rFonts w:ascii="宋体" w:hAnsi="宋体" w:cs="宋体"/>
                <w:color w:val="000000"/>
                <w:sz w:val="22"/>
                <w:szCs w:val="22"/>
              </w:rPr>
            </w:pPr>
            <w:r>
              <w:rPr>
                <w:rFonts w:ascii="宋体" w:hAnsi="宋体" w:cs="宋体" w:hint="eastAsia"/>
                <w:color w:val="000000"/>
                <w:kern w:val="0"/>
                <w:sz w:val="22"/>
                <w:szCs w:val="22"/>
                <w:lang w:bidi="ar"/>
              </w:rPr>
              <w:t>4</w:t>
            </w:r>
          </w:p>
        </w:tc>
        <w:tc>
          <w:tcPr>
            <w:tcW w:w="127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center"/>
              <w:textAlignment w:val="center"/>
              <w:rPr>
                <w:rFonts w:ascii="宋体" w:hAnsi="宋体" w:cs="宋体"/>
                <w:color w:val="000000"/>
                <w:kern w:val="0"/>
                <w:sz w:val="20"/>
                <w:szCs w:val="20"/>
                <w:lang w:bidi="ar"/>
              </w:rPr>
            </w:pPr>
            <w:r>
              <w:rPr>
                <w:rFonts w:ascii="宋体" w:hAnsi="宋体" w:cs="宋体" w:hint="eastAsia"/>
                <w:color w:val="000000"/>
                <w:kern w:val="0"/>
                <w:sz w:val="20"/>
                <w:szCs w:val="20"/>
                <w:lang w:bidi="ar"/>
              </w:rPr>
              <w:t>显示器</w:t>
            </w:r>
          </w:p>
          <w:p w:rsidR="00A56EEE" w:rsidRDefault="00494307">
            <w:pPr>
              <w:widowControl/>
              <w:adjustRightInd w:val="0"/>
              <w:snapToGrid w:val="0"/>
              <w:jc w:val="center"/>
              <w:textAlignment w:val="center"/>
              <w:rPr>
                <w:rFonts w:ascii="宋体" w:hAnsi="宋体" w:cs="宋体"/>
                <w:color w:val="000000"/>
                <w:sz w:val="20"/>
                <w:szCs w:val="20"/>
              </w:rPr>
            </w:pPr>
            <w:r>
              <w:rPr>
                <w:rFonts w:ascii="宋体" w:hAnsi="宋体" w:cs="宋体" w:hint="eastAsia"/>
                <w:color w:val="000000"/>
                <w:kern w:val="0"/>
                <w:sz w:val="20"/>
                <w:szCs w:val="20"/>
                <w:lang w:bidi="ar"/>
              </w:rPr>
              <w:t>固定板</w:t>
            </w:r>
          </w:p>
        </w:tc>
        <w:tc>
          <w:tcPr>
            <w:tcW w:w="21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textAlignment w:val="center"/>
              <w:rPr>
                <w:rFonts w:ascii="宋体" w:hAnsi="宋体" w:cs="宋体"/>
                <w:color w:val="000000"/>
                <w:kern w:val="0"/>
                <w:sz w:val="20"/>
                <w:szCs w:val="20"/>
                <w:lang w:bidi="ar"/>
              </w:rPr>
            </w:pPr>
            <w:r>
              <w:rPr>
                <w:rFonts w:ascii="宋体" w:hAnsi="宋体" w:cs="宋体" w:hint="eastAsia"/>
                <w:color w:val="000000"/>
                <w:sz w:val="20"/>
                <w:szCs w:val="20"/>
              </w:rPr>
              <w:t>负担了</w:t>
            </w:r>
            <w:r>
              <w:rPr>
                <w:rFonts w:ascii="宋体" w:hAnsi="宋体" w:cs="宋体" w:hint="eastAsia"/>
                <w:color w:val="000000"/>
                <w:kern w:val="0"/>
                <w:sz w:val="20"/>
                <w:szCs w:val="20"/>
                <w:lang w:bidi="ar"/>
              </w:rPr>
              <w:t>显示器</w:t>
            </w:r>
            <w:r>
              <w:rPr>
                <w:rFonts w:ascii="宋体" w:hAnsi="宋体" w:cs="宋体" w:hint="eastAsia"/>
                <w:color w:val="000000"/>
                <w:sz w:val="20"/>
                <w:szCs w:val="20"/>
              </w:rPr>
              <w:t>的</w:t>
            </w:r>
            <w:r>
              <w:rPr>
                <w:rFonts w:ascii="宋体" w:hAnsi="宋体" w:cs="宋体" w:hint="eastAsia"/>
                <w:color w:val="000000"/>
                <w:kern w:val="0"/>
                <w:sz w:val="20"/>
                <w:szCs w:val="20"/>
                <w:lang w:bidi="ar"/>
              </w:rPr>
              <w:t>全部重量</w:t>
            </w:r>
          </w:p>
        </w:tc>
        <w:tc>
          <w:tcPr>
            <w:tcW w:w="464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56EEE" w:rsidRDefault="00494307">
            <w:pPr>
              <w:widowControl/>
              <w:adjustRightInd w:val="0"/>
              <w:snapToGrid w:val="0"/>
              <w:jc w:val="left"/>
              <w:textAlignment w:val="center"/>
              <w:rPr>
                <w:rFonts w:ascii="宋体" w:hAnsi="宋体" w:cs="宋体"/>
                <w:color w:val="000000"/>
                <w:sz w:val="20"/>
                <w:szCs w:val="20"/>
              </w:rPr>
            </w:pPr>
            <w:r>
              <w:rPr>
                <w:rFonts w:ascii="宋体" w:hAnsi="宋体" w:cs="宋体" w:hint="eastAsia"/>
                <w:color w:val="000000"/>
                <w:sz w:val="20"/>
                <w:szCs w:val="20"/>
              </w:rPr>
              <w:t>采用3mm厚的304不锈钢板折弯而成</w:t>
            </w:r>
          </w:p>
        </w:tc>
      </w:tr>
    </w:tbl>
    <w:p w:rsidR="00A56EEE" w:rsidRDefault="00494307">
      <w:pPr>
        <w:pStyle w:val="3"/>
      </w:pPr>
      <w:bookmarkStart w:id="525" w:name="_Toc20495"/>
      <w:bookmarkStart w:id="526" w:name="_Toc5714"/>
      <w:bookmarkStart w:id="527" w:name="_Toc17947"/>
      <w:bookmarkStart w:id="528" w:name="_Toc150337227"/>
      <w:r>
        <w:rPr>
          <w:rFonts w:hint="eastAsia"/>
        </w:rPr>
        <w:t>工作台总成详细设计说明</w:t>
      </w:r>
      <w:bookmarkEnd w:id="525"/>
      <w:bookmarkEnd w:id="526"/>
      <w:bookmarkEnd w:id="527"/>
      <w:bookmarkEnd w:id="528"/>
    </w:p>
    <w:p w:rsidR="00A56EEE" w:rsidRDefault="00494307">
      <w:pPr>
        <w:numPr>
          <w:ilvl w:val="255"/>
          <w:numId w:val="0"/>
        </w:numPr>
        <w:ind w:firstLine="420"/>
      </w:pPr>
      <w:r>
        <w:rPr>
          <w:rFonts w:hint="eastAsia"/>
        </w:rPr>
        <w:t>工作台总成主要由工作台罩壳、工作台安装板</w:t>
      </w:r>
      <w:r w:rsidR="004C6CB1">
        <w:rPr>
          <w:rFonts w:hint="eastAsia"/>
        </w:rPr>
        <w:t>遮线盖</w:t>
      </w:r>
      <w:r>
        <w:rPr>
          <w:rFonts w:hint="eastAsia"/>
        </w:rPr>
        <w:t>组成。外壳部分考虑到美观采用</w:t>
      </w:r>
      <w:r>
        <w:rPr>
          <w:rFonts w:hint="eastAsia"/>
        </w:rPr>
        <w:t>ABS</w:t>
      </w:r>
      <w:r>
        <w:rPr>
          <w:rFonts w:hint="eastAsia"/>
        </w:rPr>
        <w:t>材质制作并喷漆，左边设计放键盘，右边设计放鼠标。工作台罩壳内嵌推手加强钣金，工作台固定板固定于支撑固定杆，工作台背面设计了塑料壳，方便安装</w:t>
      </w:r>
      <w:r w:rsidR="004C6CB1">
        <w:rPr>
          <w:rFonts w:hint="eastAsia"/>
        </w:rPr>
        <w:t>和维护</w:t>
      </w:r>
      <w:r>
        <w:rPr>
          <w:rFonts w:hint="eastAsia"/>
        </w:rPr>
        <w:t>。</w:t>
      </w:r>
    </w:p>
    <w:p w:rsidR="00A56EEE" w:rsidRDefault="00494307">
      <w:pPr>
        <w:jc w:val="center"/>
      </w:pPr>
      <w:r>
        <w:rPr>
          <w:noProof/>
        </w:rPr>
        <w:lastRenderedPageBreak/>
        <w:drawing>
          <wp:inline distT="0" distB="0" distL="114300" distR="114300" wp14:anchorId="147F9BEB" wp14:editId="7E8D3A98">
            <wp:extent cx="3493770" cy="1452880"/>
            <wp:effectExtent l="0" t="0" r="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34"/>
                    <a:stretch>
                      <a:fillRect/>
                    </a:stretch>
                  </pic:blipFill>
                  <pic:spPr>
                    <a:xfrm>
                      <a:off x="0" y="0"/>
                      <a:ext cx="3502083" cy="1456705"/>
                    </a:xfrm>
                    <a:prstGeom prst="rect">
                      <a:avLst/>
                    </a:prstGeom>
                    <a:noFill/>
                    <a:ln>
                      <a:noFill/>
                    </a:ln>
                  </pic:spPr>
                </pic:pic>
              </a:graphicData>
            </a:graphic>
          </wp:inline>
        </w:drawing>
      </w:r>
      <w:r>
        <w:rPr>
          <w:rFonts w:hint="eastAsia"/>
        </w:rPr>
        <w:t xml:space="preserve"> </w:t>
      </w:r>
      <w:r>
        <w:rPr>
          <w:noProof/>
        </w:rPr>
        <w:drawing>
          <wp:inline distT="0" distB="0" distL="114300" distR="114300" wp14:anchorId="0B0DCA37" wp14:editId="2B135029">
            <wp:extent cx="3579495" cy="1558290"/>
            <wp:effectExtent l="0" t="0" r="1905" b="381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35"/>
                    <a:stretch>
                      <a:fillRect/>
                    </a:stretch>
                  </pic:blipFill>
                  <pic:spPr>
                    <a:xfrm>
                      <a:off x="0" y="0"/>
                      <a:ext cx="3579495" cy="1558290"/>
                    </a:xfrm>
                    <a:prstGeom prst="rect">
                      <a:avLst/>
                    </a:prstGeom>
                    <a:noFill/>
                    <a:ln>
                      <a:noFill/>
                    </a:ln>
                  </pic:spPr>
                </pic:pic>
              </a:graphicData>
            </a:graphic>
          </wp:inline>
        </w:drawing>
      </w:r>
    </w:p>
    <w:p w:rsidR="00A56EEE" w:rsidRDefault="00494307">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21</w:t>
      </w:r>
      <w:r>
        <w:fldChar w:fldCharType="end"/>
      </w:r>
      <w:r>
        <w:rPr>
          <w:rFonts w:hint="eastAsia"/>
        </w:rPr>
        <w:t>工作台总成详细设计图</w:t>
      </w:r>
    </w:p>
    <w:p w:rsidR="00A56EEE" w:rsidRDefault="00494307">
      <w:pPr>
        <w:pStyle w:val="3"/>
      </w:pPr>
      <w:bookmarkStart w:id="529" w:name="_Toc10391"/>
      <w:bookmarkStart w:id="530" w:name="_Toc22046"/>
      <w:bookmarkStart w:id="531" w:name="_Toc21851"/>
      <w:bookmarkStart w:id="532" w:name="_Toc150337228"/>
      <w:r>
        <w:rPr>
          <w:rFonts w:hint="eastAsia"/>
        </w:rPr>
        <w:t>接口面板总成详细设计说明</w:t>
      </w:r>
      <w:bookmarkEnd w:id="529"/>
      <w:bookmarkEnd w:id="530"/>
      <w:bookmarkEnd w:id="531"/>
      <w:bookmarkEnd w:id="532"/>
    </w:p>
    <w:p w:rsidR="00A56EEE" w:rsidRDefault="00494307">
      <w:pPr>
        <w:numPr>
          <w:ilvl w:val="255"/>
          <w:numId w:val="0"/>
        </w:numPr>
        <w:ind w:firstLineChars="200" w:firstLine="420"/>
      </w:pPr>
      <w:r>
        <w:rPr>
          <w:rFonts w:hint="eastAsia"/>
        </w:rPr>
        <w:t>接口面板总成由</w:t>
      </w:r>
      <w:r w:rsidR="004C6CB1">
        <w:rPr>
          <w:rFonts w:hint="eastAsia"/>
        </w:rPr>
        <w:t>接口</w:t>
      </w:r>
      <w:r>
        <w:rPr>
          <w:rFonts w:hint="eastAsia"/>
        </w:rPr>
        <w:t>面板、电源指示灯</w:t>
      </w:r>
      <w:r w:rsidR="004C6CB1">
        <w:rPr>
          <w:rFonts w:hint="eastAsia"/>
        </w:rPr>
        <w:t>、视频输入接口</w:t>
      </w:r>
      <w:r>
        <w:rPr>
          <w:rFonts w:hint="eastAsia"/>
        </w:rPr>
        <w:t>和电源接入连接器组成，接口采用沉头螺丝固定在侧面板上，侧面板材料选用</w:t>
      </w:r>
      <w:r>
        <w:rPr>
          <w:rFonts w:hint="eastAsia"/>
        </w:rPr>
        <w:t>4mm</w:t>
      </w:r>
      <w:r>
        <w:rPr>
          <w:rFonts w:hint="eastAsia"/>
        </w:rPr>
        <w:t>铝合金，表面黑色氧化处理，接口面板的结构图见</w:t>
      </w:r>
      <w:r>
        <w:rPr>
          <w:rFonts w:hint="eastAsia"/>
        </w:rPr>
        <w:fldChar w:fldCharType="begin"/>
      </w:r>
      <w:r>
        <w:rPr>
          <w:rFonts w:hint="eastAsia"/>
        </w:rPr>
        <w:instrText xml:space="preserve"> REF _Ref31722 \h </w:instrText>
      </w:r>
      <w:r>
        <w:rPr>
          <w:rFonts w:hint="eastAsia"/>
        </w:rPr>
      </w:r>
      <w:r>
        <w:rPr>
          <w:rFonts w:hint="eastAsia"/>
        </w:rPr>
        <w:fldChar w:fldCharType="separate"/>
      </w:r>
      <w:ins w:id="533" w:author="chenxia" w:date="2023-11-08T11:59:00Z">
        <w:r w:rsidR="00DD156B">
          <w:t>图</w:t>
        </w:r>
        <w:r w:rsidR="00DD156B">
          <w:t xml:space="preserve"> </w:t>
        </w:r>
        <w:r w:rsidR="00DD156B">
          <w:rPr>
            <w:noProof/>
          </w:rPr>
          <w:t>22</w:t>
        </w:r>
        <w:r w:rsidR="00DD156B">
          <w:rPr>
            <w:rFonts w:hint="eastAsia"/>
          </w:rPr>
          <w:t>侧面板设计图</w:t>
        </w:r>
      </w:ins>
      <w:del w:id="534" w:author="chenxia" w:date="2023-11-08T11:59:00Z">
        <w:r w:rsidDel="00DD156B">
          <w:delText>图</w:delText>
        </w:r>
        <w:r w:rsidDel="00DD156B">
          <w:delText xml:space="preserve"> 22</w:delText>
        </w:r>
        <w:r w:rsidDel="00DD156B">
          <w:rPr>
            <w:rFonts w:hint="eastAsia"/>
          </w:rPr>
          <w:delText>侧面板设计图</w:delText>
        </w:r>
      </w:del>
      <w:r>
        <w:rPr>
          <w:rFonts w:hint="eastAsia"/>
        </w:rPr>
        <w:fldChar w:fldCharType="end"/>
      </w:r>
      <w:r>
        <w:rPr>
          <w:rFonts w:hint="eastAsia"/>
        </w:rPr>
        <w:t>，接口面板在整机中的位置见</w:t>
      </w:r>
      <w:r>
        <w:rPr>
          <w:rFonts w:hint="eastAsia"/>
        </w:rPr>
        <w:fldChar w:fldCharType="begin"/>
      </w:r>
      <w:r>
        <w:rPr>
          <w:rFonts w:hint="eastAsia"/>
        </w:rPr>
        <w:instrText xml:space="preserve"> REF _Ref31811 \h </w:instrText>
      </w:r>
      <w:r>
        <w:rPr>
          <w:rFonts w:hint="eastAsia"/>
        </w:rPr>
      </w:r>
      <w:r>
        <w:rPr>
          <w:rFonts w:hint="eastAsia"/>
        </w:rPr>
        <w:fldChar w:fldCharType="separate"/>
      </w:r>
      <w:ins w:id="535" w:author="chenxia" w:date="2023-11-08T11:59:00Z">
        <w:r w:rsidR="00DD156B">
          <w:t>图</w:t>
        </w:r>
        <w:r w:rsidR="00DD156B">
          <w:t xml:space="preserve"> </w:t>
        </w:r>
        <w:r w:rsidR="00DD156B">
          <w:rPr>
            <w:noProof/>
          </w:rPr>
          <w:t>23</w:t>
        </w:r>
        <w:r w:rsidR="00DD156B">
          <w:rPr>
            <w:rFonts w:hint="eastAsia"/>
          </w:rPr>
          <w:t>侧面板在操作台车上的位置</w:t>
        </w:r>
      </w:ins>
      <w:del w:id="536" w:author="chenxia" w:date="2023-11-08T11:59:00Z">
        <w:r w:rsidDel="00DD156B">
          <w:delText>图</w:delText>
        </w:r>
        <w:r w:rsidDel="00DD156B">
          <w:delText xml:space="preserve"> 23</w:delText>
        </w:r>
        <w:r w:rsidDel="00DD156B">
          <w:rPr>
            <w:rFonts w:hint="eastAsia"/>
          </w:rPr>
          <w:delText>侧面板在操作台车上的位置</w:delText>
        </w:r>
      </w:del>
      <w:r>
        <w:rPr>
          <w:rFonts w:hint="eastAsia"/>
        </w:rPr>
        <w:fldChar w:fldCharType="end"/>
      </w:r>
      <w:r>
        <w:rPr>
          <w:rFonts w:hint="eastAsia"/>
        </w:rPr>
        <w:t>。</w:t>
      </w:r>
    </w:p>
    <w:p w:rsidR="00A56EEE" w:rsidRDefault="004C6CB1">
      <w:pPr>
        <w:jc w:val="center"/>
      </w:pPr>
      <w:r w:rsidRPr="004C6CB1">
        <w:rPr>
          <w:noProof/>
        </w:rPr>
        <w:t xml:space="preserve"> </w:t>
      </w:r>
      <w:r>
        <w:rPr>
          <w:noProof/>
        </w:rPr>
        <w:drawing>
          <wp:inline distT="0" distB="0" distL="0" distR="0" wp14:anchorId="7B127BF6" wp14:editId="0F2A7FFC">
            <wp:extent cx="2918129" cy="1878197"/>
            <wp:effectExtent l="0" t="0" r="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2855" cy="1894111"/>
                    </a:xfrm>
                    <a:prstGeom prst="rect">
                      <a:avLst/>
                    </a:prstGeom>
                  </pic:spPr>
                </pic:pic>
              </a:graphicData>
            </a:graphic>
          </wp:inline>
        </w:drawing>
      </w:r>
    </w:p>
    <w:p w:rsidR="00A56EEE" w:rsidRDefault="00494307">
      <w:pPr>
        <w:pStyle w:val="a5"/>
        <w:jc w:val="center"/>
        <w:rPr>
          <w:rFonts w:eastAsia="宋体"/>
        </w:rPr>
      </w:pPr>
      <w:bookmarkStart w:id="537" w:name="_Ref31722"/>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22</w:t>
      </w:r>
      <w:r>
        <w:fldChar w:fldCharType="end"/>
      </w:r>
      <w:r>
        <w:rPr>
          <w:rFonts w:hint="eastAsia"/>
        </w:rPr>
        <w:t>侧面板设计图</w:t>
      </w:r>
      <w:bookmarkEnd w:id="537"/>
    </w:p>
    <w:p w:rsidR="00A56EEE" w:rsidRDefault="004C6CB1">
      <w:pPr>
        <w:jc w:val="center"/>
      </w:pPr>
      <w:r w:rsidRPr="004C6CB1">
        <w:rPr>
          <w:noProof/>
        </w:rPr>
        <w:lastRenderedPageBreak/>
        <w:t xml:space="preserve"> </w:t>
      </w:r>
      <w:r>
        <w:rPr>
          <w:noProof/>
        </w:rPr>
        <w:drawing>
          <wp:inline distT="0" distB="0" distL="0" distR="0" wp14:anchorId="585BD26D" wp14:editId="55A489D8">
            <wp:extent cx="2134752" cy="3020797"/>
            <wp:effectExtent l="0" t="0" r="0" b="825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9866" cy="3042184"/>
                    </a:xfrm>
                    <a:prstGeom prst="rect">
                      <a:avLst/>
                    </a:prstGeom>
                  </pic:spPr>
                </pic:pic>
              </a:graphicData>
            </a:graphic>
          </wp:inline>
        </w:drawing>
      </w:r>
    </w:p>
    <w:p w:rsidR="00A56EEE" w:rsidRDefault="00494307">
      <w:pPr>
        <w:pStyle w:val="a5"/>
        <w:jc w:val="center"/>
        <w:rPr>
          <w:rFonts w:eastAsia="宋体"/>
        </w:rPr>
      </w:pPr>
      <w:bookmarkStart w:id="538" w:name="_Ref31811"/>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23</w:t>
      </w:r>
      <w:r>
        <w:fldChar w:fldCharType="end"/>
      </w:r>
      <w:r>
        <w:rPr>
          <w:rFonts w:hint="eastAsia"/>
        </w:rPr>
        <w:t>侧面板在操作台车上的位置</w:t>
      </w:r>
      <w:bookmarkEnd w:id="538"/>
    </w:p>
    <w:p w:rsidR="00A56EEE" w:rsidRDefault="00494307">
      <w:pPr>
        <w:pStyle w:val="3"/>
      </w:pPr>
      <w:bookmarkStart w:id="539" w:name="_Toc150337229"/>
      <w:r>
        <w:rPr>
          <w:rFonts w:hint="eastAsia"/>
        </w:rPr>
        <w:t>显示器固定设计说明</w:t>
      </w:r>
      <w:bookmarkEnd w:id="539"/>
    </w:p>
    <w:p w:rsidR="00A56EEE" w:rsidRDefault="00DF2A59">
      <w:pPr>
        <w:ind w:firstLine="420"/>
        <w:rPr>
          <w:rFonts w:cs="Arial"/>
        </w:rPr>
      </w:pPr>
      <w:r w:rsidRPr="00DF2A59">
        <w:rPr>
          <w:rFonts w:ascii="Arial" w:hAnsi="Arial" w:cs="Arial" w:hint="eastAsia"/>
        </w:rPr>
        <w:t>显示器安装结构主要由显示器、显示器支架、</w:t>
      </w:r>
      <w:r w:rsidR="00800942">
        <w:rPr>
          <w:rFonts w:ascii="Arial" w:hAnsi="Arial" w:cs="Arial" w:hint="eastAsia"/>
        </w:rPr>
        <w:t>无油衬套</w:t>
      </w:r>
      <w:r>
        <w:rPr>
          <w:rFonts w:ascii="Arial" w:hAnsi="Arial" w:cs="Arial" w:hint="eastAsia"/>
        </w:rPr>
        <w:t>、</w:t>
      </w:r>
      <w:r w:rsidR="00800942">
        <w:rPr>
          <w:rFonts w:ascii="Arial" w:hAnsi="Arial" w:cs="Arial" w:hint="eastAsia"/>
        </w:rPr>
        <w:t>限位</w:t>
      </w:r>
      <w:r w:rsidRPr="00DF2A59">
        <w:rPr>
          <w:rFonts w:ascii="Arial" w:hAnsi="Arial" w:cs="Arial" w:hint="eastAsia"/>
        </w:rPr>
        <w:t>螺钉组成。为方便使用，显示器可以沿转动轴转动。为了增强使用时的质感、同时使显示器可以停止在任意位置，结构中使用</w:t>
      </w:r>
      <w:r w:rsidR="00800942">
        <w:rPr>
          <w:rFonts w:ascii="Arial" w:hAnsi="Arial" w:cs="Arial" w:hint="eastAsia"/>
        </w:rPr>
        <w:t>无油衬套</w:t>
      </w:r>
      <w:r w:rsidRPr="00DF2A59">
        <w:rPr>
          <w:rFonts w:ascii="Arial" w:hAnsi="Arial" w:cs="Arial" w:hint="eastAsia"/>
        </w:rPr>
        <w:t>为转动轴提供旋转支撑，另外，当手拧螺钉旋紧、压紧铜套后，为转动提供适当阻尼。图</w:t>
      </w:r>
      <w:r w:rsidR="002D3907">
        <w:rPr>
          <w:rFonts w:ascii="Arial" w:hAnsi="Arial" w:cs="Arial" w:hint="eastAsia"/>
        </w:rPr>
        <w:t xml:space="preserve"> </w:t>
      </w:r>
      <w:r w:rsidR="002D3907">
        <w:rPr>
          <w:rFonts w:ascii="Arial" w:hAnsi="Arial" w:cs="Arial"/>
        </w:rPr>
        <w:t>24</w:t>
      </w:r>
      <w:r w:rsidRPr="00DF2A59">
        <w:rPr>
          <w:rFonts w:ascii="Arial" w:hAnsi="Arial" w:cs="Arial" w:hint="eastAsia"/>
        </w:rPr>
        <w:t xml:space="preserve"> </w:t>
      </w:r>
      <w:r w:rsidRPr="00DF2A59">
        <w:rPr>
          <w:rFonts w:ascii="Arial" w:hAnsi="Arial" w:cs="Arial" w:hint="eastAsia"/>
        </w:rPr>
        <w:t>显示器安装结构爆炸图如下所示</w:t>
      </w:r>
      <w:r w:rsidR="002D3907">
        <w:rPr>
          <w:rFonts w:ascii="Arial" w:hAnsi="Arial" w:cs="Arial" w:hint="eastAsia"/>
        </w:rPr>
        <w:t>。</w:t>
      </w:r>
    </w:p>
    <w:p w:rsidR="002D3907" w:rsidRDefault="00800942" w:rsidP="00DD156B">
      <w:pPr>
        <w:pStyle w:val="a0"/>
        <w:jc w:val="center"/>
      </w:pPr>
      <w:r>
        <w:rPr>
          <w:noProof/>
        </w:rPr>
        <w:drawing>
          <wp:inline distT="0" distB="0" distL="0" distR="0" wp14:anchorId="2449130A" wp14:editId="226C2BDE">
            <wp:extent cx="2514600" cy="308830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1977" cy="3097362"/>
                    </a:xfrm>
                    <a:prstGeom prst="rect">
                      <a:avLst/>
                    </a:prstGeom>
                  </pic:spPr>
                </pic:pic>
              </a:graphicData>
            </a:graphic>
          </wp:inline>
        </w:drawing>
      </w:r>
    </w:p>
    <w:p w:rsidR="002D3907" w:rsidRPr="002D3907" w:rsidRDefault="002D3907" w:rsidP="00DD156B">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r w:rsidR="00DD156B">
        <w:rPr>
          <w:noProof/>
        </w:rPr>
        <w:t>24</w:t>
      </w:r>
      <w:r>
        <w:fldChar w:fldCharType="end"/>
      </w:r>
      <w:r>
        <w:rPr>
          <w:rFonts w:hint="eastAsia"/>
        </w:rPr>
        <w:t>显示器固定爆炸图</w:t>
      </w:r>
    </w:p>
    <w:p w:rsidR="00A56EEE" w:rsidRDefault="00494307">
      <w:pPr>
        <w:pStyle w:val="3"/>
      </w:pPr>
      <w:bookmarkStart w:id="540" w:name="_Toc2518"/>
      <w:bookmarkStart w:id="541" w:name="_Toc20741"/>
      <w:bookmarkStart w:id="542" w:name="_Toc5183"/>
      <w:bookmarkStart w:id="543" w:name="_Toc150337230"/>
      <w:r>
        <w:rPr>
          <w:rFonts w:hint="eastAsia"/>
        </w:rPr>
        <w:lastRenderedPageBreak/>
        <w:t>检修维护设计说明</w:t>
      </w:r>
      <w:bookmarkEnd w:id="540"/>
      <w:bookmarkEnd w:id="541"/>
      <w:bookmarkEnd w:id="542"/>
      <w:bookmarkEnd w:id="543"/>
    </w:p>
    <w:p w:rsidR="00A56EEE" w:rsidRDefault="00494307">
      <w:pPr>
        <w:ind w:firstLineChars="200" w:firstLine="420"/>
        <w:rPr>
          <w:rFonts w:ascii="Arial" w:hAnsi="Arial" w:cs="Arial"/>
        </w:rPr>
      </w:pPr>
      <w:r w:rsidRPr="00DD156B">
        <w:rPr>
          <w:rFonts w:ascii="Arial" w:hAnsi="Arial" w:cs="Arial" w:hint="eastAsia"/>
        </w:rPr>
        <w:t>整机设备在售后维护时，需要方便检修，因此在外壳上设计了一个可拆卸的</w:t>
      </w:r>
      <w:r w:rsidR="000C6BAE" w:rsidRPr="00DD156B">
        <w:rPr>
          <w:rFonts w:cs="Arial" w:hint="eastAsia"/>
        </w:rPr>
        <w:t>后</w:t>
      </w:r>
      <w:r w:rsidRPr="00DD156B">
        <w:rPr>
          <w:rFonts w:cs="Arial" w:hint="eastAsia"/>
        </w:rPr>
        <w:t>壳</w:t>
      </w:r>
      <w:r w:rsidRPr="00DD156B">
        <w:rPr>
          <w:rFonts w:ascii="Arial" w:hAnsi="Arial" w:cs="Arial" w:hint="eastAsia"/>
        </w:rPr>
        <w:t>，用螺丝锁在</w:t>
      </w:r>
      <w:r w:rsidRPr="00DD156B">
        <w:rPr>
          <w:rFonts w:cs="Arial" w:hint="eastAsia"/>
        </w:rPr>
        <w:t>后罩壳和颈罩壳</w:t>
      </w:r>
      <w:r w:rsidRPr="00DD156B">
        <w:rPr>
          <w:rFonts w:ascii="Arial" w:hAnsi="Arial" w:cs="Arial" w:hint="eastAsia"/>
        </w:rPr>
        <w:t>上，需要检修维护时拆掉螺丝，即可拆下</w:t>
      </w:r>
      <w:r w:rsidR="000C6BAE" w:rsidRPr="00DD156B">
        <w:rPr>
          <w:rFonts w:cs="Arial" w:hint="eastAsia"/>
        </w:rPr>
        <w:t>后</w:t>
      </w:r>
      <w:r w:rsidRPr="00DD156B">
        <w:rPr>
          <w:rFonts w:cs="Arial" w:hint="eastAsia"/>
        </w:rPr>
        <w:t>壳</w:t>
      </w:r>
      <w:r w:rsidRPr="00DD156B">
        <w:rPr>
          <w:rFonts w:ascii="Arial" w:hAnsi="Arial" w:cs="Arial" w:hint="eastAsia"/>
        </w:rPr>
        <w:t>，对整机设备进行检修</w:t>
      </w:r>
      <w:r w:rsidRPr="00DD156B">
        <w:rPr>
          <w:rFonts w:cs="Arial" w:hint="eastAsia"/>
        </w:rPr>
        <w:t>。</w:t>
      </w:r>
      <w:r>
        <w:rPr>
          <w:rFonts w:ascii="Arial" w:hAnsi="Arial" w:cs="Arial" w:hint="eastAsia"/>
        </w:rPr>
        <w:t xml:space="preserve"> </w:t>
      </w:r>
    </w:p>
    <w:p w:rsidR="007A7A5B" w:rsidRDefault="007A7A5B" w:rsidP="00DD156B">
      <w:pPr>
        <w:pStyle w:val="a0"/>
        <w:jc w:val="center"/>
      </w:pPr>
      <w:r>
        <w:rPr>
          <w:noProof/>
        </w:rPr>
        <w:drawing>
          <wp:inline distT="0" distB="0" distL="0" distR="0" wp14:anchorId="2ADBB732" wp14:editId="4A0FC0F2">
            <wp:extent cx="1486894" cy="26342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00620" cy="2658553"/>
                    </a:xfrm>
                    <a:prstGeom prst="rect">
                      <a:avLst/>
                    </a:prstGeom>
                  </pic:spPr>
                </pic:pic>
              </a:graphicData>
            </a:graphic>
          </wp:inline>
        </w:drawing>
      </w:r>
    </w:p>
    <w:p w:rsidR="007A7A5B" w:rsidRPr="007A7A5B" w:rsidRDefault="007A7A5B" w:rsidP="00DD156B">
      <w:pPr>
        <w:pStyle w:val="a0"/>
        <w:jc w:val="center"/>
      </w:pPr>
      <w:r w:rsidRPr="00DD156B">
        <w:rPr>
          <w:rFonts w:eastAsia="黑体" w:hint="eastAsia"/>
          <w:sz w:val="20"/>
        </w:rPr>
        <w:t>图</w:t>
      </w:r>
      <w:r w:rsidRPr="00DD156B">
        <w:rPr>
          <w:rFonts w:eastAsia="黑体"/>
          <w:sz w:val="20"/>
        </w:rPr>
        <w:t xml:space="preserve"> </w:t>
      </w:r>
      <w:r w:rsidRPr="00DD156B">
        <w:rPr>
          <w:rFonts w:eastAsia="黑体"/>
          <w:sz w:val="20"/>
        </w:rPr>
        <w:fldChar w:fldCharType="begin"/>
      </w:r>
      <w:r w:rsidRPr="00DD156B">
        <w:rPr>
          <w:rFonts w:eastAsia="黑体"/>
          <w:sz w:val="20"/>
        </w:rPr>
        <w:instrText xml:space="preserve"> SEQ </w:instrText>
      </w:r>
      <w:r w:rsidRPr="00DD156B">
        <w:rPr>
          <w:rFonts w:eastAsia="黑体" w:hint="eastAsia"/>
          <w:sz w:val="20"/>
        </w:rPr>
        <w:instrText>图</w:instrText>
      </w:r>
      <w:r w:rsidRPr="00DD156B">
        <w:rPr>
          <w:rFonts w:eastAsia="黑体"/>
          <w:sz w:val="20"/>
        </w:rPr>
        <w:instrText xml:space="preserve"> \* ARABIC </w:instrText>
      </w:r>
      <w:r w:rsidRPr="00DD156B">
        <w:rPr>
          <w:rFonts w:eastAsia="黑体"/>
          <w:sz w:val="20"/>
        </w:rPr>
        <w:fldChar w:fldCharType="separate"/>
      </w:r>
      <w:r w:rsidR="00DD156B">
        <w:rPr>
          <w:rFonts w:eastAsia="黑体"/>
          <w:noProof/>
          <w:sz w:val="20"/>
        </w:rPr>
        <w:t>25</w:t>
      </w:r>
      <w:r w:rsidRPr="00DD156B">
        <w:rPr>
          <w:rFonts w:eastAsia="黑体"/>
          <w:sz w:val="20"/>
        </w:rPr>
        <w:fldChar w:fldCharType="end"/>
      </w:r>
      <w:r w:rsidRPr="00DD156B">
        <w:rPr>
          <w:rFonts w:eastAsia="黑体" w:hint="eastAsia"/>
          <w:sz w:val="20"/>
        </w:rPr>
        <w:t>操作台车维护示意图</w:t>
      </w:r>
    </w:p>
    <w:p w:rsidR="00A56EEE" w:rsidRDefault="00CE2806">
      <w:pPr>
        <w:pStyle w:val="2"/>
      </w:pPr>
      <w:bookmarkStart w:id="544" w:name="_Toc113279198"/>
      <w:bookmarkStart w:id="545" w:name="_Toc7622"/>
      <w:bookmarkStart w:id="546" w:name="_Toc150337231"/>
      <w:r>
        <w:rPr>
          <w:rFonts w:hint="eastAsia"/>
        </w:rPr>
        <w:t>定位附件</w:t>
      </w:r>
      <w:r w:rsidR="00494307">
        <w:rPr>
          <w:rFonts w:hint="eastAsia"/>
        </w:rPr>
        <w:t>设计说明</w:t>
      </w:r>
      <w:bookmarkEnd w:id="544"/>
      <w:bookmarkEnd w:id="545"/>
      <w:bookmarkEnd w:id="546"/>
    </w:p>
    <w:p w:rsidR="00A56EEE" w:rsidRDefault="00CE2806">
      <w:pPr>
        <w:pStyle w:val="3"/>
      </w:pPr>
      <w:bookmarkStart w:id="547" w:name="_Toc27772"/>
      <w:bookmarkStart w:id="548" w:name="_Toc14306"/>
      <w:bookmarkStart w:id="549" w:name="_Toc3858"/>
      <w:bookmarkStart w:id="550" w:name="_Toc113279199"/>
      <w:bookmarkStart w:id="551" w:name="_Toc9941"/>
      <w:bookmarkStart w:id="552" w:name="_Toc17630"/>
      <w:bookmarkStart w:id="553" w:name="_Toc150337232"/>
      <w:r>
        <w:rPr>
          <w:rFonts w:hint="eastAsia"/>
        </w:rPr>
        <w:t>定位附件</w:t>
      </w:r>
      <w:r w:rsidR="00494307">
        <w:rPr>
          <w:rFonts w:hint="eastAsia"/>
        </w:rPr>
        <w:t>详细设计概述</w:t>
      </w:r>
      <w:bookmarkEnd w:id="547"/>
      <w:bookmarkEnd w:id="548"/>
      <w:bookmarkEnd w:id="549"/>
      <w:bookmarkEnd w:id="550"/>
      <w:bookmarkEnd w:id="551"/>
      <w:bookmarkEnd w:id="552"/>
      <w:bookmarkEnd w:id="553"/>
    </w:p>
    <w:p w:rsidR="00A56EEE" w:rsidRDefault="00CE2806">
      <w:pPr>
        <w:spacing w:before="156" w:after="156"/>
      </w:pPr>
      <w:r>
        <w:rPr>
          <w:rFonts w:hint="eastAsia"/>
        </w:rPr>
        <w:t>定位附件</w:t>
      </w:r>
      <w:r w:rsidR="00494307">
        <w:rPr>
          <w:rFonts w:hint="eastAsia"/>
        </w:rPr>
        <w:t>主要由各种末端器械组成，其结构组成如下：</w:t>
      </w:r>
    </w:p>
    <w:p w:rsidR="00A56EEE" w:rsidRDefault="00494307">
      <w:pPr>
        <w:pStyle w:val="a5"/>
        <w:spacing w:before="156" w:after="156"/>
        <w:jc w:val="center"/>
      </w:pPr>
      <w:r>
        <w:rPr>
          <w:rFonts w:hint="eastAsia"/>
        </w:rPr>
        <w:t>表</w:t>
      </w:r>
      <w:r>
        <w:rPr>
          <w:rFonts w:hint="eastAsia"/>
        </w:rPr>
        <w:t xml:space="preserve"> </w:t>
      </w:r>
      <w:r>
        <w:rPr>
          <w:rFonts w:hint="eastAsia"/>
        </w:rPr>
        <w:fldChar w:fldCharType="begin"/>
      </w:r>
      <w:r>
        <w:rPr>
          <w:rFonts w:hint="eastAsia"/>
        </w:rPr>
        <w:instrText xml:space="preserve"> SEQ </w:instrText>
      </w:r>
      <w:r>
        <w:rPr>
          <w:rFonts w:hint="eastAsia"/>
        </w:rPr>
        <w:instrText>表</w:instrText>
      </w:r>
      <w:r>
        <w:rPr>
          <w:rFonts w:hint="eastAsia"/>
        </w:rPr>
        <w:instrText xml:space="preserve"> \* ARABIC </w:instrText>
      </w:r>
      <w:r>
        <w:rPr>
          <w:rFonts w:hint="eastAsia"/>
        </w:rPr>
        <w:fldChar w:fldCharType="separate"/>
      </w:r>
      <w:ins w:id="554" w:author="chenxia" w:date="2023-11-08T11:59:00Z">
        <w:r w:rsidR="00DD156B">
          <w:rPr>
            <w:noProof/>
          </w:rPr>
          <w:t>10</w:t>
        </w:r>
      </w:ins>
      <w:del w:id="555" w:author="chenxia" w:date="2023-11-08T11:59:00Z">
        <w:r w:rsidDel="00DD156B">
          <w:rPr>
            <w:rFonts w:hint="eastAsia"/>
            <w:noProof/>
          </w:rPr>
          <w:delText>10</w:delText>
        </w:r>
      </w:del>
      <w:r>
        <w:rPr>
          <w:rFonts w:hint="eastAsia"/>
        </w:rPr>
        <w:fldChar w:fldCharType="end"/>
      </w:r>
      <w:r>
        <w:rPr>
          <w:rFonts w:hint="eastAsia"/>
        </w:rPr>
        <w:t xml:space="preserve"> </w:t>
      </w:r>
      <w:r w:rsidR="00CE2806">
        <w:rPr>
          <w:rFonts w:hint="eastAsia"/>
        </w:rPr>
        <w:t>定位附件</w:t>
      </w:r>
      <w:r>
        <w:rPr>
          <w:rFonts w:hint="eastAsia"/>
        </w:rPr>
        <w:t>结构组成说明</w:t>
      </w:r>
    </w:p>
    <w:tbl>
      <w:tblPr>
        <w:tblW w:w="7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0"/>
        <w:gridCol w:w="2089"/>
        <w:gridCol w:w="5028"/>
      </w:tblGrid>
      <w:tr w:rsidR="00A56EEE">
        <w:trPr>
          <w:cantSplit/>
          <w:trHeight w:val="408"/>
          <w:jc w:val="center"/>
        </w:trPr>
        <w:tc>
          <w:tcPr>
            <w:tcW w:w="760" w:type="dxa"/>
            <w:tcBorders>
              <w:top w:val="single" w:sz="4" w:space="0" w:color="auto"/>
              <w:left w:val="single" w:sz="4" w:space="0" w:color="auto"/>
              <w:bottom w:val="single" w:sz="4" w:space="0" w:color="auto"/>
              <w:right w:val="single" w:sz="4" w:space="0" w:color="auto"/>
            </w:tcBorders>
          </w:tcPr>
          <w:p w:rsidR="00A56EEE" w:rsidRDefault="00494307">
            <w:pPr>
              <w:pStyle w:val="a5"/>
              <w:widowControl/>
              <w:spacing w:line="240" w:lineRule="auto"/>
              <w:jc w:val="center"/>
              <w:rPr>
                <w:rFonts w:ascii="宋体" w:eastAsia="宋体" w:hAnsi="宋体" w:cs="宋体"/>
                <w:b/>
                <w:sz w:val="21"/>
                <w:szCs w:val="21"/>
              </w:rPr>
            </w:pPr>
            <w:r>
              <w:rPr>
                <w:rFonts w:ascii="宋体" w:eastAsia="宋体" w:hAnsi="宋体" w:cs="宋体" w:hint="eastAsia"/>
                <w:b/>
                <w:sz w:val="21"/>
                <w:szCs w:val="21"/>
              </w:rPr>
              <w:t>编号</w:t>
            </w:r>
          </w:p>
        </w:tc>
        <w:tc>
          <w:tcPr>
            <w:tcW w:w="2089" w:type="dxa"/>
            <w:tcBorders>
              <w:top w:val="single" w:sz="4" w:space="0" w:color="auto"/>
              <w:left w:val="single" w:sz="4" w:space="0" w:color="auto"/>
              <w:bottom w:val="single" w:sz="4" w:space="0" w:color="auto"/>
              <w:right w:val="single" w:sz="4" w:space="0" w:color="auto"/>
            </w:tcBorders>
            <w:vAlign w:val="center"/>
          </w:tcPr>
          <w:p w:rsidR="00A56EEE" w:rsidRDefault="00494307">
            <w:pPr>
              <w:pStyle w:val="a5"/>
              <w:widowControl/>
              <w:spacing w:line="240" w:lineRule="auto"/>
              <w:jc w:val="center"/>
              <w:rPr>
                <w:rFonts w:ascii="宋体" w:eastAsia="宋体" w:hAnsi="宋体" w:cs="宋体"/>
                <w:b/>
                <w:sz w:val="21"/>
                <w:szCs w:val="21"/>
              </w:rPr>
            </w:pPr>
            <w:r>
              <w:rPr>
                <w:rFonts w:ascii="宋体" w:eastAsia="宋体" w:hAnsi="宋体" w:cs="宋体" w:hint="eastAsia"/>
                <w:b/>
                <w:sz w:val="21"/>
                <w:szCs w:val="21"/>
              </w:rPr>
              <w:t>部件名称</w:t>
            </w:r>
          </w:p>
        </w:tc>
        <w:tc>
          <w:tcPr>
            <w:tcW w:w="5028" w:type="dxa"/>
            <w:tcBorders>
              <w:top w:val="single" w:sz="4" w:space="0" w:color="auto"/>
              <w:left w:val="single" w:sz="4" w:space="0" w:color="auto"/>
              <w:bottom w:val="single" w:sz="4" w:space="0" w:color="auto"/>
              <w:right w:val="single" w:sz="4" w:space="0" w:color="auto"/>
            </w:tcBorders>
            <w:vAlign w:val="center"/>
          </w:tcPr>
          <w:p w:rsidR="00A56EEE" w:rsidRDefault="00494307">
            <w:pPr>
              <w:pStyle w:val="a5"/>
              <w:widowControl/>
              <w:spacing w:line="240" w:lineRule="auto"/>
              <w:jc w:val="center"/>
              <w:rPr>
                <w:rFonts w:ascii="宋体" w:eastAsia="宋体" w:hAnsi="宋体" w:cs="宋体"/>
                <w:b/>
                <w:sz w:val="21"/>
                <w:szCs w:val="21"/>
              </w:rPr>
            </w:pPr>
            <w:r>
              <w:rPr>
                <w:rFonts w:ascii="宋体" w:eastAsia="宋体" w:hAnsi="宋体" w:cs="宋体" w:hint="eastAsia"/>
                <w:b/>
                <w:sz w:val="21"/>
                <w:szCs w:val="21"/>
              </w:rPr>
              <w:t>说明</w:t>
            </w:r>
          </w:p>
        </w:tc>
      </w:tr>
      <w:tr w:rsidR="00A56EEE">
        <w:trPr>
          <w:cantSplit/>
          <w:trHeight w:val="674"/>
          <w:jc w:val="center"/>
        </w:trPr>
        <w:tc>
          <w:tcPr>
            <w:tcW w:w="760"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1</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定位器及一级套筒</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定位器转接固定在机械臂末端，一级套筒则安装限位在定位器上。一级套筒上带有示踪器，用于定位机械臂的最终的位置和姿态，同时可放置探针、二级套筒等。</w:t>
            </w:r>
          </w:p>
        </w:tc>
      </w:tr>
      <w:tr w:rsidR="00A56EEE">
        <w:trPr>
          <w:cantSplit/>
          <w:trHeight w:val="674"/>
          <w:jc w:val="center"/>
        </w:trPr>
        <w:tc>
          <w:tcPr>
            <w:tcW w:w="760"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2</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二级套筒</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用于导针的导向。</w:t>
            </w:r>
          </w:p>
        </w:tc>
      </w:tr>
      <w:tr w:rsidR="00A56EEE">
        <w:trPr>
          <w:cantSplit/>
          <w:trHeight w:val="674"/>
          <w:jc w:val="center"/>
        </w:trPr>
        <w:tc>
          <w:tcPr>
            <w:tcW w:w="760"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3</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患者示踪器</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安装在患者身上，为整个手术坐标系统提供定位基准。</w:t>
            </w:r>
          </w:p>
        </w:tc>
      </w:tr>
      <w:tr w:rsidR="00A56EEE">
        <w:trPr>
          <w:cantSplit/>
          <w:trHeight w:val="674"/>
          <w:jc w:val="center"/>
        </w:trPr>
        <w:tc>
          <w:tcPr>
            <w:tcW w:w="760"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sz w:val="21"/>
                <w:szCs w:val="21"/>
              </w:rPr>
              <w:t>4</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骨钻示踪器</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安装在骨钻末端，展示手术器械进入人体的可视化深度信息。</w:t>
            </w:r>
          </w:p>
        </w:tc>
      </w:tr>
      <w:tr w:rsidR="00A56EEE">
        <w:trPr>
          <w:cantSplit/>
          <w:trHeight w:val="674"/>
          <w:jc w:val="center"/>
        </w:trPr>
        <w:tc>
          <w:tcPr>
            <w:tcW w:w="760"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sz w:val="21"/>
                <w:szCs w:val="21"/>
              </w:rPr>
              <w:lastRenderedPageBreak/>
              <w:t>5</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机械臂配准板</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通过定位器转接安装在机械臂末端，为图像注册、配准提供基准。</w:t>
            </w:r>
          </w:p>
        </w:tc>
      </w:tr>
      <w:tr w:rsidR="00A56EEE">
        <w:trPr>
          <w:cantSplit/>
          <w:trHeight w:val="674"/>
          <w:jc w:val="center"/>
        </w:trPr>
        <w:tc>
          <w:tcPr>
            <w:tcW w:w="760"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sz w:val="21"/>
                <w:szCs w:val="21"/>
              </w:rPr>
              <w:t>6</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探针</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用于标定机械臂的初始位置，同时可用于校准双目相机、配准板、一级套筒等的精度。</w:t>
            </w:r>
          </w:p>
        </w:tc>
      </w:tr>
      <w:tr w:rsidR="00A56EEE">
        <w:trPr>
          <w:cantSplit/>
          <w:trHeight w:val="674"/>
          <w:jc w:val="center"/>
        </w:trPr>
        <w:tc>
          <w:tcPr>
            <w:tcW w:w="760" w:type="dxa"/>
            <w:vAlign w:val="center"/>
          </w:tcPr>
          <w:p w:rsidR="00A56EEE" w:rsidRDefault="00494307">
            <w:pPr>
              <w:pStyle w:val="a5"/>
              <w:widowControl/>
              <w:spacing w:line="240" w:lineRule="auto"/>
              <w:jc w:val="center"/>
              <w:rPr>
                <w:rFonts w:ascii="宋体" w:eastAsia="宋体" w:hAnsi="宋体" w:cs="宋体"/>
                <w:sz w:val="21"/>
                <w:szCs w:val="21"/>
              </w:rPr>
            </w:pPr>
            <w:bookmarkStart w:id="556" w:name="_Toc9309"/>
            <w:bookmarkStart w:id="557" w:name="_Toc9275"/>
            <w:bookmarkStart w:id="558" w:name="_Toc15604"/>
            <w:bookmarkStart w:id="559" w:name="_Toc7363"/>
            <w:bookmarkStart w:id="560" w:name="_Toc22880"/>
            <w:r>
              <w:rPr>
                <w:rFonts w:ascii="宋体" w:eastAsia="宋体" w:hAnsi="宋体" w:cs="宋体"/>
                <w:sz w:val="21"/>
                <w:szCs w:val="21"/>
              </w:rPr>
              <w:t>7</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标定器</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用于校准检验探针、双目相机的精度。</w:t>
            </w:r>
          </w:p>
        </w:tc>
      </w:tr>
      <w:tr w:rsidR="00A56EEE">
        <w:trPr>
          <w:cantSplit/>
          <w:trHeight w:val="674"/>
          <w:jc w:val="center"/>
        </w:trPr>
        <w:tc>
          <w:tcPr>
            <w:tcW w:w="760"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sz w:val="21"/>
                <w:szCs w:val="21"/>
              </w:rPr>
              <w:t>8</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平板C臂机配准板</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安装在平板C臂机上，为图像注册、配准提供基准。</w:t>
            </w:r>
          </w:p>
        </w:tc>
      </w:tr>
      <w:tr w:rsidR="00A56EEE">
        <w:trPr>
          <w:cantSplit/>
          <w:trHeight w:val="674"/>
          <w:jc w:val="center"/>
        </w:trPr>
        <w:tc>
          <w:tcPr>
            <w:tcW w:w="760"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sz w:val="21"/>
                <w:szCs w:val="21"/>
              </w:rPr>
              <w:t>9</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影增C臂机配准板</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安装在影增C臂机上，为图像注册、配准提供基准。</w:t>
            </w:r>
          </w:p>
        </w:tc>
      </w:tr>
      <w:tr w:rsidR="00660C92">
        <w:trPr>
          <w:cantSplit/>
          <w:trHeight w:val="674"/>
          <w:jc w:val="center"/>
        </w:trPr>
        <w:tc>
          <w:tcPr>
            <w:tcW w:w="760" w:type="dxa"/>
            <w:vAlign w:val="center"/>
          </w:tcPr>
          <w:p w:rsidR="00660C92" w:rsidRDefault="00660C92">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10</w:t>
            </w:r>
          </w:p>
        </w:tc>
        <w:tc>
          <w:tcPr>
            <w:tcW w:w="2089" w:type="dxa"/>
            <w:vAlign w:val="center"/>
          </w:tcPr>
          <w:p w:rsidR="00660C92" w:rsidRDefault="00660C92">
            <w:pPr>
              <w:pStyle w:val="a5"/>
              <w:widowControl/>
              <w:spacing w:line="240" w:lineRule="auto"/>
              <w:jc w:val="center"/>
              <w:rPr>
                <w:rFonts w:ascii="宋体" w:eastAsia="宋体" w:hAnsi="宋体" w:cs="宋体"/>
                <w:sz w:val="21"/>
                <w:szCs w:val="21"/>
              </w:rPr>
            </w:pPr>
            <w:r>
              <w:rPr>
                <w:rFonts w:ascii="宋体" w:eastAsia="宋体" w:hAnsi="宋体" w:cs="宋体"/>
                <w:sz w:val="21"/>
                <w:szCs w:val="21"/>
              </w:rPr>
              <w:t>C</w:t>
            </w:r>
            <w:r>
              <w:rPr>
                <w:rFonts w:ascii="宋体" w:eastAsia="宋体" w:hAnsi="宋体" w:cs="宋体" w:hint="eastAsia"/>
                <w:sz w:val="21"/>
                <w:szCs w:val="21"/>
              </w:rPr>
              <w:t>臂示踪器</w:t>
            </w:r>
          </w:p>
        </w:tc>
        <w:tc>
          <w:tcPr>
            <w:tcW w:w="5028" w:type="dxa"/>
            <w:vAlign w:val="center"/>
          </w:tcPr>
          <w:p w:rsidR="00660C92" w:rsidRDefault="00660C92">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安装在C臂机</w:t>
            </w:r>
            <w:r w:rsidR="00991C1D">
              <w:rPr>
                <w:rFonts w:ascii="宋体" w:eastAsia="宋体" w:hAnsi="宋体" w:cs="宋体" w:hint="eastAsia"/>
                <w:sz w:val="21"/>
                <w:szCs w:val="21"/>
              </w:rPr>
              <w:t>配准板</w:t>
            </w:r>
            <w:r>
              <w:rPr>
                <w:rFonts w:ascii="宋体" w:eastAsia="宋体" w:hAnsi="宋体" w:cs="宋体" w:hint="eastAsia"/>
                <w:sz w:val="21"/>
                <w:szCs w:val="21"/>
              </w:rPr>
              <w:t>上，</w:t>
            </w:r>
            <w:r w:rsidR="000A1CDC">
              <w:rPr>
                <w:rFonts w:ascii="宋体" w:eastAsia="宋体" w:hAnsi="宋体" w:cs="宋体" w:hint="eastAsia"/>
                <w:sz w:val="21"/>
                <w:szCs w:val="21"/>
              </w:rPr>
              <w:t>为配准板提供实时定位跟踪。</w:t>
            </w:r>
          </w:p>
        </w:tc>
      </w:tr>
      <w:tr w:rsidR="00A56EEE">
        <w:trPr>
          <w:cantSplit/>
          <w:trHeight w:val="674"/>
          <w:jc w:val="center"/>
        </w:trPr>
        <w:tc>
          <w:tcPr>
            <w:tcW w:w="760" w:type="dxa"/>
            <w:vAlign w:val="center"/>
          </w:tcPr>
          <w:p w:rsidR="00A56EEE" w:rsidRDefault="00B154EC">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1</w:t>
            </w:r>
            <w:r>
              <w:rPr>
                <w:rFonts w:ascii="宋体" w:eastAsia="宋体" w:hAnsi="宋体" w:cs="宋体"/>
                <w:sz w:val="21"/>
                <w:szCs w:val="21"/>
              </w:rPr>
              <w:t>1</w:t>
            </w:r>
          </w:p>
        </w:tc>
        <w:tc>
          <w:tcPr>
            <w:tcW w:w="2089" w:type="dxa"/>
            <w:vAlign w:val="center"/>
          </w:tcPr>
          <w:p w:rsidR="00A56EEE" w:rsidRDefault="00494307">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尖刀柄</w:t>
            </w:r>
          </w:p>
        </w:tc>
        <w:tc>
          <w:tcPr>
            <w:tcW w:w="5028" w:type="dxa"/>
            <w:vAlign w:val="center"/>
          </w:tcPr>
          <w:p w:rsidR="00A56EEE" w:rsidRDefault="00494307">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用于安装手术刀片，机械臂运行到病灶位置后在患者皮肤表面划出标记开口。</w:t>
            </w:r>
          </w:p>
        </w:tc>
      </w:tr>
      <w:tr w:rsidR="00800942">
        <w:trPr>
          <w:cantSplit/>
          <w:trHeight w:val="674"/>
          <w:jc w:val="center"/>
        </w:trPr>
        <w:tc>
          <w:tcPr>
            <w:tcW w:w="760" w:type="dxa"/>
            <w:vAlign w:val="center"/>
          </w:tcPr>
          <w:p w:rsidR="00800942" w:rsidRDefault="00800942">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1</w:t>
            </w:r>
            <w:r w:rsidR="00B154EC">
              <w:rPr>
                <w:rFonts w:ascii="宋体" w:eastAsia="宋体" w:hAnsi="宋体" w:cs="宋体"/>
                <w:sz w:val="21"/>
                <w:szCs w:val="21"/>
              </w:rPr>
              <w:t>2</w:t>
            </w:r>
          </w:p>
        </w:tc>
        <w:tc>
          <w:tcPr>
            <w:tcW w:w="2089" w:type="dxa"/>
            <w:vAlign w:val="center"/>
          </w:tcPr>
          <w:p w:rsidR="00800942" w:rsidRDefault="00800942">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六角扳手</w:t>
            </w:r>
          </w:p>
        </w:tc>
        <w:tc>
          <w:tcPr>
            <w:tcW w:w="5028" w:type="dxa"/>
            <w:vAlign w:val="center"/>
          </w:tcPr>
          <w:p w:rsidR="00800942" w:rsidRDefault="00800942">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用于组装锁紧器械</w:t>
            </w:r>
            <w:r w:rsidR="000A1CDC">
              <w:rPr>
                <w:rFonts w:ascii="宋体" w:eastAsia="宋体" w:hAnsi="宋体" w:cs="宋体" w:hint="eastAsia"/>
                <w:sz w:val="21"/>
                <w:szCs w:val="21"/>
              </w:rPr>
              <w:t>。</w:t>
            </w:r>
          </w:p>
        </w:tc>
      </w:tr>
      <w:tr w:rsidR="006F175A">
        <w:trPr>
          <w:cantSplit/>
          <w:trHeight w:val="674"/>
          <w:jc w:val="center"/>
        </w:trPr>
        <w:tc>
          <w:tcPr>
            <w:tcW w:w="760" w:type="dxa"/>
            <w:vAlign w:val="center"/>
          </w:tcPr>
          <w:p w:rsidR="006F175A" w:rsidRDefault="006F175A" w:rsidP="006F175A">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1</w:t>
            </w:r>
            <w:r>
              <w:rPr>
                <w:rFonts w:ascii="宋体" w:eastAsia="宋体" w:hAnsi="宋体" w:cs="宋体"/>
                <w:sz w:val="21"/>
                <w:szCs w:val="21"/>
              </w:rPr>
              <w:t>3</w:t>
            </w:r>
          </w:p>
        </w:tc>
        <w:tc>
          <w:tcPr>
            <w:tcW w:w="2089" w:type="dxa"/>
            <w:vAlign w:val="center"/>
          </w:tcPr>
          <w:p w:rsidR="006F175A" w:rsidRDefault="006F175A" w:rsidP="006F175A">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固定杆以及患者示踪器转接组件</w:t>
            </w:r>
          </w:p>
        </w:tc>
        <w:tc>
          <w:tcPr>
            <w:tcW w:w="5028" w:type="dxa"/>
            <w:vAlign w:val="center"/>
          </w:tcPr>
          <w:p w:rsidR="006F175A" w:rsidRDefault="006F175A" w:rsidP="006F175A">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创伤术式中，用于转接患者示踪器固定在患者表面。</w:t>
            </w:r>
          </w:p>
        </w:tc>
      </w:tr>
      <w:tr w:rsidR="006F175A">
        <w:trPr>
          <w:cantSplit/>
          <w:trHeight w:val="674"/>
          <w:jc w:val="center"/>
        </w:trPr>
        <w:tc>
          <w:tcPr>
            <w:tcW w:w="760" w:type="dxa"/>
            <w:vAlign w:val="center"/>
          </w:tcPr>
          <w:p w:rsidR="006F175A" w:rsidRDefault="006F175A">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1</w:t>
            </w:r>
            <w:r>
              <w:rPr>
                <w:rFonts w:ascii="宋体" w:eastAsia="宋体" w:hAnsi="宋体" w:cs="宋体"/>
                <w:sz w:val="21"/>
                <w:szCs w:val="21"/>
              </w:rPr>
              <w:t>4</w:t>
            </w:r>
          </w:p>
        </w:tc>
        <w:tc>
          <w:tcPr>
            <w:tcW w:w="2089" w:type="dxa"/>
            <w:vAlign w:val="center"/>
          </w:tcPr>
          <w:p w:rsidR="006F175A" w:rsidRDefault="006F175A" w:rsidP="006F175A">
            <w:pPr>
              <w:pStyle w:val="a5"/>
              <w:widowControl/>
              <w:spacing w:line="240" w:lineRule="auto"/>
              <w:jc w:val="center"/>
              <w:rPr>
                <w:rFonts w:ascii="宋体" w:eastAsia="宋体" w:hAnsi="宋体" w:cs="宋体"/>
                <w:sz w:val="21"/>
                <w:szCs w:val="21"/>
              </w:rPr>
            </w:pPr>
            <w:r>
              <w:rPr>
                <w:rFonts w:ascii="宋体" w:eastAsia="宋体" w:hAnsi="宋体" w:cs="宋体" w:hint="eastAsia"/>
                <w:sz w:val="21"/>
                <w:szCs w:val="21"/>
              </w:rPr>
              <w:t>棘突夹</w:t>
            </w:r>
          </w:p>
        </w:tc>
        <w:tc>
          <w:tcPr>
            <w:tcW w:w="5028" w:type="dxa"/>
            <w:vAlign w:val="center"/>
          </w:tcPr>
          <w:p w:rsidR="006F175A" w:rsidRDefault="006F175A">
            <w:pPr>
              <w:pStyle w:val="a5"/>
              <w:widowControl/>
              <w:spacing w:line="240" w:lineRule="auto"/>
              <w:jc w:val="left"/>
              <w:rPr>
                <w:rFonts w:ascii="宋体" w:eastAsia="宋体" w:hAnsi="宋体" w:cs="宋体"/>
                <w:sz w:val="21"/>
                <w:szCs w:val="21"/>
              </w:rPr>
            </w:pPr>
            <w:r>
              <w:rPr>
                <w:rFonts w:ascii="宋体" w:eastAsia="宋体" w:hAnsi="宋体" w:cs="宋体" w:hint="eastAsia"/>
                <w:sz w:val="21"/>
                <w:szCs w:val="21"/>
              </w:rPr>
              <w:t>脊柱术式中，用于转接患者示踪器固定在患者棘突上。</w:t>
            </w:r>
          </w:p>
        </w:tc>
      </w:tr>
    </w:tbl>
    <w:p w:rsidR="00A56EEE" w:rsidRDefault="00494307">
      <w:pPr>
        <w:pStyle w:val="3"/>
      </w:pPr>
      <w:bookmarkStart w:id="561" w:name="_Toc113279200"/>
      <w:bookmarkStart w:id="562" w:name="_Toc150337233"/>
      <w:r>
        <w:rPr>
          <w:rFonts w:hint="eastAsia"/>
        </w:rPr>
        <w:t>外观设计说明</w:t>
      </w:r>
      <w:bookmarkEnd w:id="556"/>
      <w:bookmarkEnd w:id="557"/>
      <w:bookmarkEnd w:id="558"/>
      <w:bookmarkEnd w:id="559"/>
      <w:bookmarkEnd w:id="560"/>
      <w:bookmarkEnd w:id="561"/>
      <w:bookmarkEnd w:id="562"/>
    </w:p>
    <w:p w:rsidR="00A56EEE" w:rsidRDefault="00CE2806">
      <w:pPr>
        <w:spacing w:before="156" w:after="156"/>
        <w:ind w:firstLine="420"/>
      </w:pPr>
      <w:r>
        <w:rPr>
          <w:rFonts w:hint="eastAsia"/>
        </w:rPr>
        <w:t>定位附件</w:t>
      </w:r>
      <w:r w:rsidR="00494307">
        <w:rPr>
          <w:rFonts w:hint="eastAsia"/>
        </w:rPr>
        <w:t>各器械的零部件棱、角部分均做倒圆或倒角处理，避免使用时可能造成的伤害，器械表面光洁。</w:t>
      </w:r>
    </w:p>
    <w:p w:rsidR="00A56EEE" w:rsidRDefault="00494307">
      <w:pPr>
        <w:pStyle w:val="3"/>
      </w:pPr>
      <w:bookmarkStart w:id="563" w:name="_Toc7763"/>
      <w:bookmarkStart w:id="564" w:name="_Toc23265"/>
      <w:bookmarkStart w:id="565" w:name="_Toc32278"/>
      <w:bookmarkStart w:id="566" w:name="_Toc6438"/>
      <w:bookmarkStart w:id="567" w:name="_Toc20197"/>
      <w:bookmarkStart w:id="568" w:name="_Toc113279201"/>
      <w:bookmarkStart w:id="569" w:name="_Toc150337234"/>
      <w:r>
        <w:rPr>
          <w:rFonts w:hint="eastAsia"/>
        </w:rPr>
        <w:t>定位器详细设计说明</w:t>
      </w:r>
      <w:bookmarkEnd w:id="563"/>
      <w:bookmarkEnd w:id="564"/>
      <w:bookmarkEnd w:id="565"/>
      <w:bookmarkEnd w:id="566"/>
      <w:bookmarkEnd w:id="567"/>
      <w:bookmarkEnd w:id="568"/>
      <w:bookmarkEnd w:id="569"/>
    </w:p>
    <w:p w:rsidR="00A56EEE" w:rsidRDefault="00494307">
      <w:pPr>
        <w:numPr>
          <w:ilvl w:val="0"/>
          <w:numId w:val="3"/>
        </w:numPr>
        <w:rPr>
          <w:b/>
          <w:bCs/>
        </w:rPr>
      </w:pPr>
      <w:bookmarkStart w:id="570" w:name="_Toc30983"/>
      <w:bookmarkStart w:id="571" w:name="_Toc1162"/>
      <w:bookmarkStart w:id="572" w:name="_Toc30679"/>
      <w:r>
        <w:rPr>
          <w:rFonts w:hint="eastAsia"/>
          <w:b/>
          <w:bCs/>
        </w:rPr>
        <w:t>设计需求</w:t>
      </w:r>
      <w:bookmarkEnd w:id="570"/>
      <w:bookmarkEnd w:id="571"/>
      <w:bookmarkEnd w:id="572"/>
    </w:p>
    <w:p w:rsidR="00A26D04" w:rsidRPr="00DD156B" w:rsidRDefault="00494307" w:rsidP="00DD156B">
      <w:pPr>
        <w:pStyle w:val="af2"/>
        <w:numPr>
          <w:ilvl w:val="0"/>
          <w:numId w:val="4"/>
        </w:numPr>
        <w:spacing w:before="156" w:after="156" w:line="240" w:lineRule="auto"/>
        <w:ind w:firstLineChars="0"/>
        <w:rPr>
          <w:rFonts w:ascii="宋体" w:hAnsi="宋体" w:cs="宋体"/>
        </w:rPr>
      </w:pPr>
      <w:r>
        <w:rPr>
          <w:rFonts w:hint="eastAsia"/>
        </w:rPr>
        <w:t>定位器一端</w:t>
      </w:r>
      <w:r w:rsidRPr="00DD156B">
        <w:rPr>
          <w:rFonts w:ascii="宋体" w:hAnsi="宋体" w:cs="宋体" w:hint="eastAsia"/>
        </w:rPr>
        <w:t>与机械臂上转接法兰连接快捷、稳定、不可松动，且可兼顾无菌罩的固定；</w:t>
      </w:r>
    </w:p>
    <w:p w:rsidR="00A26D04" w:rsidRPr="00DD156B" w:rsidRDefault="00494307" w:rsidP="00DD156B">
      <w:pPr>
        <w:pStyle w:val="af2"/>
        <w:numPr>
          <w:ilvl w:val="0"/>
          <w:numId w:val="4"/>
        </w:numPr>
        <w:spacing w:before="156" w:after="156" w:line="240" w:lineRule="auto"/>
        <w:ind w:firstLineChars="0"/>
        <w:rPr>
          <w:rFonts w:ascii="宋体" w:hAnsi="宋体" w:cs="宋体"/>
        </w:rPr>
      </w:pPr>
      <w:r w:rsidRPr="00DD156B">
        <w:rPr>
          <w:rFonts w:ascii="宋体" w:hAnsi="宋体" w:cs="宋体" w:hint="eastAsia"/>
        </w:rPr>
        <w:t>定位器另一端有定位通道，可放置固定探针、一级套筒、</w:t>
      </w:r>
      <w:r w:rsidR="00A26D04" w:rsidRPr="00DD156B">
        <w:rPr>
          <w:rFonts w:ascii="宋体" w:hAnsi="宋体" w:cs="宋体" w:hint="eastAsia"/>
        </w:rPr>
        <w:t>机械臂</w:t>
      </w:r>
      <w:r w:rsidRPr="00DD156B">
        <w:rPr>
          <w:rFonts w:ascii="宋体" w:hAnsi="宋体" w:cs="宋体" w:hint="eastAsia"/>
        </w:rPr>
        <w:t>配准板等；</w:t>
      </w:r>
    </w:p>
    <w:p w:rsidR="00A26D04" w:rsidRPr="00DD156B" w:rsidRDefault="00494307" w:rsidP="00DD156B">
      <w:pPr>
        <w:pStyle w:val="af2"/>
        <w:numPr>
          <w:ilvl w:val="0"/>
          <w:numId w:val="4"/>
        </w:numPr>
        <w:spacing w:before="156" w:after="156" w:line="240" w:lineRule="auto"/>
        <w:ind w:firstLineChars="0"/>
        <w:rPr>
          <w:rFonts w:ascii="宋体" w:hAnsi="宋体" w:cs="宋体"/>
        </w:rPr>
      </w:pPr>
      <w:r w:rsidRPr="00DD156B">
        <w:rPr>
          <w:rFonts w:ascii="宋体" w:hAnsi="宋体" w:cs="宋体" w:hint="eastAsia"/>
        </w:rPr>
        <w:t>定位器可进行高温灭菌且不发生形变；</w:t>
      </w:r>
    </w:p>
    <w:p w:rsidR="00A26D04" w:rsidRPr="00A26D04" w:rsidRDefault="00494307" w:rsidP="00DD156B">
      <w:pPr>
        <w:pStyle w:val="af2"/>
        <w:numPr>
          <w:ilvl w:val="0"/>
          <w:numId w:val="4"/>
        </w:numPr>
        <w:spacing w:before="156" w:after="156" w:line="240" w:lineRule="auto"/>
        <w:ind w:firstLineChars="0"/>
        <w:rPr>
          <w:rFonts w:ascii="宋体" w:hAnsi="宋体" w:cs="宋体"/>
        </w:rPr>
      </w:pPr>
      <w:r w:rsidRPr="00DD156B">
        <w:rPr>
          <w:rFonts w:ascii="宋体" w:hAnsi="宋体" w:cs="宋体" w:hint="eastAsia"/>
        </w:rPr>
        <w:t>定位器整体结构需简洁、小巧、轻便；</w:t>
      </w:r>
    </w:p>
    <w:p w:rsidR="00A56EEE" w:rsidRPr="00DD156B" w:rsidRDefault="00494307" w:rsidP="00DD156B">
      <w:pPr>
        <w:pStyle w:val="af2"/>
        <w:numPr>
          <w:ilvl w:val="0"/>
          <w:numId w:val="4"/>
        </w:numPr>
        <w:spacing w:before="156" w:after="156" w:line="240" w:lineRule="auto"/>
        <w:ind w:firstLineChars="0"/>
        <w:rPr>
          <w:rFonts w:ascii="宋体" w:hAnsi="宋体" w:cs="宋体"/>
        </w:rPr>
      </w:pPr>
      <w:r w:rsidRPr="00DD156B">
        <w:rPr>
          <w:rFonts w:ascii="宋体" w:hAnsi="宋体" w:cs="宋体" w:hint="eastAsia"/>
        </w:rPr>
        <w:t>定位器根据术式分为脊柱和创伤用定位器，需单独分开设计；</w:t>
      </w:r>
    </w:p>
    <w:p w:rsidR="00A56EEE" w:rsidRDefault="00494307">
      <w:pPr>
        <w:numPr>
          <w:ilvl w:val="0"/>
          <w:numId w:val="3"/>
        </w:numPr>
        <w:rPr>
          <w:b/>
          <w:bCs/>
        </w:rPr>
      </w:pPr>
      <w:bookmarkStart w:id="573" w:name="_Toc10355"/>
      <w:bookmarkStart w:id="574" w:name="_Toc14005"/>
      <w:bookmarkStart w:id="575" w:name="_Toc17748"/>
      <w:r>
        <w:rPr>
          <w:rFonts w:hint="eastAsia"/>
          <w:b/>
          <w:bCs/>
        </w:rPr>
        <w:t>风险项</w:t>
      </w:r>
      <w:bookmarkEnd w:id="573"/>
      <w:bookmarkEnd w:id="574"/>
      <w:bookmarkEnd w:id="575"/>
    </w:p>
    <w:p w:rsidR="00A56EEE" w:rsidRDefault="00494307">
      <w:pPr>
        <w:ind w:firstLine="420"/>
      </w:pPr>
      <w:r>
        <w:rPr>
          <w:rFonts w:hint="eastAsia"/>
        </w:rPr>
        <w:lastRenderedPageBreak/>
        <w:t>手术定位器连接不稳固。</w:t>
      </w:r>
    </w:p>
    <w:p w:rsidR="00A56EEE" w:rsidRDefault="00494307">
      <w:pPr>
        <w:numPr>
          <w:ilvl w:val="0"/>
          <w:numId w:val="3"/>
        </w:numPr>
        <w:rPr>
          <w:b/>
          <w:bCs/>
        </w:rPr>
      </w:pPr>
      <w:bookmarkStart w:id="576" w:name="_Toc9171"/>
      <w:bookmarkStart w:id="577" w:name="_Toc8314"/>
      <w:bookmarkStart w:id="578" w:name="_Toc21699"/>
      <w:r>
        <w:rPr>
          <w:rFonts w:hint="eastAsia"/>
          <w:b/>
          <w:bCs/>
        </w:rPr>
        <w:t>设计说明</w:t>
      </w:r>
      <w:bookmarkEnd w:id="576"/>
      <w:bookmarkEnd w:id="577"/>
      <w:bookmarkEnd w:id="578"/>
    </w:p>
    <w:p w:rsidR="00A56EEE" w:rsidRDefault="00494307">
      <w:pPr>
        <w:numPr>
          <w:ilvl w:val="0"/>
          <w:numId w:val="5"/>
        </w:numPr>
        <w:spacing w:before="156" w:after="156"/>
      </w:pPr>
      <w:r>
        <w:rPr>
          <w:rFonts w:hint="eastAsia"/>
        </w:rPr>
        <w:t>当前执行台车系统定位方案对定位器的重复安装精度要求较低，因此定位器通过两颗手拧螺钉锁紧到机械臂转接法兰上，同时将无菌罩夹在中间压紧。手拧螺钉端部比较尖锐，可在拧紧过程中顶破无菌罩后锁紧。手拧螺钉结构兼顾徒手拧紧和工具拧紧。手拧螺钉和定位器之间需有连接结构确保相互不会轻易松脱；</w:t>
      </w:r>
    </w:p>
    <w:p w:rsidR="00A56EEE" w:rsidRDefault="00494307">
      <w:pPr>
        <w:numPr>
          <w:ilvl w:val="0"/>
          <w:numId w:val="5"/>
        </w:numPr>
        <w:spacing w:before="156" w:after="156"/>
      </w:pPr>
      <w:r>
        <w:rPr>
          <w:rFonts w:hint="eastAsia"/>
        </w:rPr>
        <w:t>手术过程中，定位通道与一级套筒配合，因此定位通道的加工精度要求较高，同时定位通道周边需设计固定角度的限位卡槽，方便一级套筒根据不同的手术情况调整摆放角度。定位通道外壁需安装弹簧柱塞压紧一级套筒，防止手术过程中一级套筒松动脱落影响手术精度。</w:t>
      </w:r>
    </w:p>
    <w:p w:rsidR="00A56EEE" w:rsidRDefault="00494307">
      <w:pPr>
        <w:numPr>
          <w:ilvl w:val="0"/>
          <w:numId w:val="5"/>
        </w:numPr>
        <w:spacing w:before="156" w:after="156"/>
      </w:pPr>
      <w:r>
        <w:rPr>
          <w:rFonts w:hint="eastAsia"/>
        </w:rPr>
        <w:t>定位器连杆上需安装机械臂配准板，安装精度较低，确保安装牢固稳定即可。</w:t>
      </w:r>
    </w:p>
    <w:p w:rsidR="00A56EEE" w:rsidRDefault="00494307">
      <w:pPr>
        <w:numPr>
          <w:ilvl w:val="0"/>
          <w:numId w:val="5"/>
        </w:numPr>
        <w:spacing w:before="156" w:after="156"/>
      </w:pPr>
      <w:r>
        <w:rPr>
          <w:rFonts w:hint="eastAsia"/>
        </w:rPr>
        <w:t>定位器采用医用不锈钢材质，降低使用过程中磨损、磕碰等造成的外观、精度影响。定位器整体造型需简洁、大方，整体重量在满足强度情况下尽可能低，减少机械臂的负担。</w:t>
      </w:r>
    </w:p>
    <w:p w:rsidR="00A56EEE" w:rsidRDefault="000A1CDC">
      <w:pPr>
        <w:spacing w:before="156" w:after="156"/>
        <w:jc w:val="center"/>
      </w:pPr>
      <w:r>
        <w:rPr>
          <w:noProof/>
        </w:rPr>
        <w:drawing>
          <wp:inline distT="0" distB="0" distL="0" distR="0" wp14:anchorId="10600C7C" wp14:editId="4FCB9C81">
            <wp:extent cx="2505075" cy="175409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28845" cy="1770739"/>
                    </a:xfrm>
                    <a:prstGeom prst="rect">
                      <a:avLst/>
                    </a:prstGeom>
                  </pic:spPr>
                </pic:pic>
              </a:graphicData>
            </a:graphic>
          </wp:inline>
        </w:drawing>
      </w:r>
      <w:r>
        <w:rPr>
          <w:noProof/>
        </w:rPr>
        <w:drawing>
          <wp:inline distT="0" distB="0" distL="0" distR="0" wp14:anchorId="513FE830" wp14:editId="1BBB65C9">
            <wp:extent cx="2409825" cy="200973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9539" cy="2017836"/>
                    </a:xfrm>
                    <a:prstGeom prst="rect">
                      <a:avLst/>
                    </a:prstGeom>
                  </pic:spPr>
                </pic:pic>
              </a:graphicData>
            </a:graphic>
          </wp:inline>
        </w:drawing>
      </w:r>
    </w:p>
    <w:p w:rsidR="00A56EEE" w:rsidRDefault="00494307">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DD156B">
        <w:rPr>
          <w:noProof/>
        </w:rPr>
        <w:t>26</w:t>
      </w:r>
      <w:r>
        <w:rPr>
          <w:rFonts w:hint="eastAsia"/>
        </w:rPr>
        <w:fldChar w:fldCharType="end"/>
      </w:r>
      <w:r>
        <w:rPr>
          <w:rFonts w:hint="eastAsia"/>
        </w:rPr>
        <w:t>定位器结构</w:t>
      </w:r>
    </w:p>
    <w:p w:rsidR="00A56EEE" w:rsidRDefault="00494307">
      <w:pPr>
        <w:numPr>
          <w:ilvl w:val="0"/>
          <w:numId w:val="3"/>
        </w:numPr>
        <w:rPr>
          <w:b/>
          <w:bCs/>
        </w:rPr>
      </w:pPr>
      <w:bookmarkStart w:id="579" w:name="_Toc31752"/>
      <w:bookmarkStart w:id="580" w:name="_Toc24834"/>
      <w:bookmarkStart w:id="581" w:name="_Toc31028"/>
      <w:r>
        <w:rPr>
          <w:rFonts w:hint="eastAsia"/>
          <w:b/>
          <w:bCs/>
        </w:rPr>
        <w:t>风险控制说明</w:t>
      </w:r>
      <w:bookmarkEnd w:id="579"/>
      <w:bookmarkEnd w:id="580"/>
      <w:bookmarkEnd w:id="581"/>
    </w:p>
    <w:p w:rsidR="00A56EEE" w:rsidRDefault="00494307">
      <w:pPr>
        <w:spacing w:before="156" w:after="156"/>
        <w:ind w:firstLine="420"/>
        <w:rPr>
          <w:rFonts w:ascii="宋体" w:hAnsi="宋体" w:cs="宋体"/>
        </w:rPr>
      </w:pPr>
      <w:r>
        <w:rPr>
          <w:rFonts w:ascii="宋体" w:hAnsi="宋体" w:cs="宋体" w:hint="eastAsia"/>
        </w:rPr>
        <w:t>通过以上结构设计、材料选择，手拧螺钉的方式以及结构的刚性、强度可有效控制了风险发生的概率，降低了风险造成的危害性。</w:t>
      </w:r>
    </w:p>
    <w:p w:rsidR="00A26D04" w:rsidRDefault="00A26D04" w:rsidP="00A26D04">
      <w:pPr>
        <w:pStyle w:val="3"/>
      </w:pPr>
      <w:bookmarkStart w:id="582" w:name="_Toc150337235"/>
      <w:r>
        <w:rPr>
          <w:rFonts w:hint="eastAsia"/>
        </w:rPr>
        <w:lastRenderedPageBreak/>
        <w:t>一级套筒细设计说明</w:t>
      </w:r>
      <w:bookmarkEnd w:id="582"/>
    </w:p>
    <w:p w:rsidR="00A26D04" w:rsidRDefault="00A26D04" w:rsidP="00A26D04">
      <w:pPr>
        <w:numPr>
          <w:ilvl w:val="0"/>
          <w:numId w:val="3"/>
        </w:numPr>
        <w:rPr>
          <w:b/>
          <w:bCs/>
        </w:rPr>
      </w:pPr>
      <w:r>
        <w:rPr>
          <w:rFonts w:hint="eastAsia"/>
          <w:b/>
          <w:bCs/>
        </w:rPr>
        <w:t>设计需求</w:t>
      </w:r>
    </w:p>
    <w:p w:rsidR="00A26D04" w:rsidRPr="0002217D" w:rsidRDefault="00AC6CAC" w:rsidP="00DD156B">
      <w:pPr>
        <w:pStyle w:val="af2"/>
        <w:numPr>
          <w:ilvl w:val="0"/>
          <w:numId w:val="41"/>
        </w:numPr>
        <w:spacing w:before="156" w:after="156" w:line="240" w:lineRule="auto"/>
        <w:ind w:firstLineChars="0"/>
        <w:rPr>
          <w:rFonts w:ascii="宋体" w:hAnsi="宋体" w:cs="宋体"/>
        </w:rPr>
      </w:pPr>
      <w:r>
        <w:rPr>
          <w:rFonts w:ascii="宋体" w:hAnsi="宋体" w:cs="宋体" w:hint="eastAsia"/>
        </w:rPr>
        <w:t>一级套筒需安装在定位器上，易拆卸，手术过程中不松脱，可放置探针、二级套筒等</w:t>
      </w:r>
      <w:r w:rsidR="00A26D04" w:rsidRPr="0002217D">
        <w:rPr>
          <w:rFonts w:ascii="宋体" w:hAnsi="宋体" w:cs="宋体" w:hint="eastAsia"/>
        </w:rPr>
        <w:t>；</w:t>
      </w:r>
    </w:p>
    <w:p w:rsidR="00A26D04" w:rsidRPr="0002217D" w:rsidRDefault="00AC6CAC" w:rsidP="00DD156B">
      <w:pPr>
        <w:pStyle w:val="af2"/>
        <w:numPr>
          <w:ilvl w:val="0"/>
          <w:numId w:val="41"/>
        </w:numPr>
        <w:spacing w:before="156" w:after="156" w:line="240" w:lineRule="auto"/>
        <w:ind w:firstLineChars="0"/>
        <w:rPr>
          <w:rFonts w:ascii="宋体" w:hAnsi="宋体" w:cs="宋体"/>
        </w:rPr>
      </w:pPr>
      <w:r>
        <w:rPr>
          <w:rFonts w:ascii="宋体" w:hAnsi="宋体" w:cs="宋体" w:hint="eastAsia"/>
        </w:rPr>
        <w:t>一级套筒上设计有示踪器，便于双目相机跟踪机械臂实时位置</w:t>
      </w:r>
      <w:r w:rsidR="00A26D04" w:rsidRPr="0002217D">
        <w:rPr>
          <w:rFonts w:ascii="宋体" w:hAnsi="宋体" w:cs="宋体" w:hint="eastAsia"/>
        </w:rPr>
        <w:t>；</w:t>
      </w:r>
    </w:p>
    <w:p w:rsidR="00A26D04" w:rsidRPr="0002217D" w:rsidRDefault="00AC6CAC" w:rsidP="00DD156B">
      <w:pPr>
        <w:pStyle w:val="af2"/>
        <w:numPr>
          <w:ilvl w:val="0"/>
          <w:numId w:val="41"/>
        </w:numPr>
        <w:spacing w:before="156" w:after="156" w:line="240" w:lineRule="auto"/>
        <w:ind w:firstLineChars="0"/>
        <w:rPr>
          <w:rFonts w:ascii="宋体" w:hAnsi="宋体" w:cs="宋体"/>
        </w:rPr>
      </w:pPr>
      <w:r>
        <w:rPr>
          <w:rFonts w:ascii="宋体" w:hAnsi="宋体" w:cs="宋体" w:hint="eastAsia"/>
        </w:rPr>
        <w:t>一级套筒可低温消毒</w:t>
      </w:r>
      <w:r w:rsidR="00A26D04" w:rsidRPr="0002217D">
        <w:rPr>
          <w:rFonts w:ascii="宋体" w:hAnsi="宋体" w:cs="宋体" w:hint="eastAsia"/>
        </w:rPr>
        <w:t>且不发生形变；</w:t>
      </w:r>
    </w:p>
    <w:p w:rsidR="00A26D04" w:rsidRPr="0002217D" w:rsidRDefault="00AC6CAC" w:rsidP="00DD156B">
      <w:pPr>
        <w:pStyle w:val="af2"/>
        <w:numPr>
          <w:ilvl w:val="0"/>
          <w:numId w:val="41"/>
        </w:numPr>
        <w:spacing w:before="156" w:after="156" w:line="240" w:lineRule="auto"/>
        <w:ind w:firstLineChars="0"/>
        <w:rPr>
          <w:rFonts w:ascii="宋体" w:hAnsi="宋体" w:cs="宋体"/>
        </w:rPr>
      </w:pPr>
      <w:r>
        <w:rPr>
          <w:rFonts w:ascii="宋体" w:hAnsi="宋体" w:cs="宋体" w:hint="eastAsia"/>
        </w:rPr>
        <w:t>一级套筒</w:t>
      </w:r>
      <w:r w:rsidR="00A26D04" w:rsidRPr="0002217D">
        <w:rPr>
          <w:rFonts w:ascii="宋体" w:hAnsi="宋体" w:cs="宋体" w:hint="eastAsia"/>
        </w:rPr>
        <w:t>整体结构需简洁、小巧、轻便；</w:t>
      </w:r>
    </w:p>
    <w:p w:rsidR="00A26D04" w:rsidRPr="0002217D" w:rsidRDefault="00A26D04" w:rsidP="00DD156B">
      <w:pPr>
        <w:pStyle w:val="a0"/>
        <w:numPr>
          <w:ilvl w:val="0"/>
          <w:numId w:val="41"/>
        </w:numPr>
        <w:ind w:right="1470"/>
      </w:pPr>
      <w:r>
        <w:rPr>
          <w:rFonts w:hint="eastAsia"/>
        </w:rPr>
        <w:t>一级套筒根据术式分为脊柱和创伤一级套筒，需单独分开设计；</w:t>
      </w:r>
    </w:p>
    <w:p w:rsidR="00A26D04" w:rsidRDefault="00A26D04" w:rsidP="00A26D04">
      <w:pPr>
        <w:numPr>
          <w:ilvl w:val="0"/>
          <w:numId w:val="3"/>
        </w:numPr>
        <w:rPr>
          <w:b/>
          <w:bCs/>
        </w:rPr>
      </w:pPr>
      <w:r>
        <w:rPr>
          <w:rFonts w:hint="eastAsia"/>
          <w:b/>
          <w:bCs/>
        </w:rPr>
        <w:t>风险项</w:t>
      </w:r>
    </w:p>
    <w:p w:rsidR="00A26D04" w:rsidRDefault="002267F9" w:rsidP="00A26D04">
      <w:pPr>
        <w:ind w:firstLine="420"/>
      </w:pPr>
      <w:r>
        <w:rPr>
          <w:rFonts w:hint="eastAsia"/>
        </w:rPr>
        <w:t>一级套筒</w:t>
      </w:r>
      <w:r w:rsidR="00A26D04">
        <w:rPr>
          <w:rFonts w:hint="eastAsia"/>
        </w:rPr>
        <w:t>连接不稳固。</w:t>
      </w:r>
    </w:p>
    <w:p w:rsidR="00A26D04" w:rsidRDefault="00A26D04" w:rsidP="00A26D04">
      <w:pPr>
        <w:numPr>
          <w:ilvl w:val="0"/>
          <w:numId w:val="3"/>
        </w:numPr>
        <w:rPr>
          <w:b/>
          <w:bCs/>
        </w:rPr>
      </w:pPr>
      <w:r>
        <w:rPr>
          <w:rFonts w:hint="eastAsia"/>
          <w:b/>
          <w:bCs/>
        </w:rPr>
        <w:t>设计说明</w:t>
      </w:r>
    </w:p>
    <w:p w:rsidR="00A26D04" w:rsidRDefault="00A26D04" w:rsidP="00DD156B">
      <w:pPr>
        <w:pStyle w:val="a0"/>
        <w:numPr>
          <w:ilvl w:val="0"/>
          <w:numId w:val="42"/>
        </w:numPr>
      </w:pPr>
      <w:r>
        <w:rPr>
          <w:rFonts w:hint="eastAsia"/>
        </w:rPr>
        <w:t>一级套筒由不锈钢套筒和双面示踪器装配组成，示踪器支架为</w:t>
      </w:r>
      <w:r>
        <w:rPr>
          <w:rFonts w:hint="eastAsia"/>
        </w:rPr>
        <w:t>P</w:t>
      </w:r>
      <w:r>
        <w:t>EEK</w:t>
      </w:r>
      <w:r>
        <w:rPr>
          <w:rFonts w:hint="eastAsia"/>
        </w:rPr>
        <w:t>材质，每个支架安装</w:t>
      </w:r>
      <w:r>
        <w:rPr>
          <w:rFonts w:hint="eastAsia"/>
        </w:rPr>
        <w:t>4</w:t>
      </w:r>
      <w:r>
        <w:rPr>
          <w:rFonts w:hint="eastAsia"/>
        </w:rPr>
        <w:t>个</w:t>
      </w:r>
      <w:r>
        <w:rPr>
          <w:rFonts w:hint="eastAsia"/>
        </w:rPr>
        <w:t>P</w:t>
      </w:r>
      <w:r>
        <w:t>C</w:t>
      </w:r>
      <w:r>
        <w:rPr>
          <w:rFonts w:hint="eastAsia"/>
        </w:rPr>
        <w:t>反光球，</w:t>
      </w:r>
      <w:r>
        <w:rPr>
          <w:rFonts w:hint="eastAsia"/>
        </w:rPr>
        <w:t>P</w:t>
      </w:r>
      <w:r>
        <w:t>C</w:t>
      </w:r>
      <w:r>
        <w:rPr>
          <w:rFonts w:hint="eastAsia"/>
        </w:rPr>
        <w:t>反光球采用堵盖压紧固定，内部安装</w:t>
      </w:r>
      <w:r>
        <w:rPr>
          <w:rFonts w:hint="eastAsia"/>
        </w:rPr>
        <w:t>O</w:t>
      </w:r>
      <w:r>
        <w:rPr>
          <w:rFonts w:hint="eastAsia"/>
        </w:rPr>
        <w:t>型圈用于缓冲和防水，防止消毒灭菌过程中对反光涂层造成破坏。双面示踪器成</w:t>
      </w:r>
      <w:r w:rsidR="00AC6CAC">
        <w:rPr>
          <w:rFonts w:hint="eastAsia"/>
        </w:rPr>
        <w:t>一定角度</w:t>
      </w:r>
      <w:r>
        <w:rPr>
          <w:rFonts w:hint="eastAsia"/>
        </w:rPr>
        <w:t>安装，相应的</w:t>
      </w:r>
      <w:r>
        <w:rPr>
          <w:rFonts w:hint="eastAsia"/>
        </w:rPr>
        <w:t>P</w:t>
      </w:r>
      <w:r>
        <w:t>C</w:t>
      </w:r>
      <w:r>
        <w:rPr>
          <w:rFonts w:hint="eastAsia"/>
        </w:rPr>
        <w:t>反光球相对朝向</w:t>
      </w:r>
      <w:r w:rsidR="00AC6CAC">
        <w:rPr>
          <w:rFonts w:hint="eastAsia"/>
        </w:rPr>
        <w:t>不同的</w:t>
      </w:r>
      <w:r>
        <w:rPr>
          <w:rFonts w:hint="eastAsia"/>
        </w:rPr>
        <w:t>方向，增加示踪器可视区域。</w:t>
      </w:r>
    </w:p>
    <w:p w:rsidR="00260B78" w:rsidRDefault="00A26D04" w:rsidP="00DD156B">
      <w:pPr>
        <w:numPr>
          <w:ilvl w:val="0"/>
          <w:numId w:val="42"/>
        </w:numPr>
        <w:spacing w:before="156" w:after="156"/>
      </w:pPr>
      <w:r>
        <w:rPr>
          <w:rFonts w:hint="eastAsia"/>
        </w:rPr>
        <w:t>手术过程中，</w:t>
      </w:r>
      <w:r w:rsidR="00260B78">
        <w:rPr>
          <w:rFonts w:hint="eastAsia"/>
        </w:rPr>
        <w:t>一级套筒安装在定位器上提供机械臂的实时位置坐标</w:t>
      </w:r>
      <w:r>
        <w:rPr>
          <w:rFonts w:hint="eastAsia"/>
        </w:rPr>
        <w:t>，</w:t>
      </w:r>
      <w:r w:rsidR="00260B78">
        <w:rPr>
          <w:rFonts w:hint="eastAsia"/>
        </w:rPr>
        <w:t>同时一级套筒可安装探针、二级套筒、尖刀柄等，</w:t>
      </w:r>
      <w:r>
        <w:rPr>
          <w:rFonts w:hint="eastAsia"/>
        </w:rPr>
        <w:t>因此</w:t>
      </w:r>
      <w:r w:rsidR="00260B78">
        <w:rPr>
          <w:rFonts w:hint="eastAsia"/>
        </w:rPr>
        <w:t>一级套筒的加工精度要求较高。</w:t>
      </w:r>
    </w:p>
    <w:p w:rsidR="00A26D04" w:rsidRDefault="00260B78" w:rsidP="00DD156B">
      <w:pPr>
        <w:numPr>
          <w:ilvl w:val="0"/>
          <w:numId w:val="42"/>
        </w:numPr>
        <w:spacing w:before="156" w:after="156"/>
      </w:pPr>
      <w:r>
        <w:rPr>
          <w:rFonts w:hint="eastAsia"/>
        </w:rPr>
        <w:t>一级套筒需开槽方便克氏针取出</w:t>
      </w:r>
      <w:r w:rsidR="00A26D04">
        <w:rPr>
          <w:rFonts w:hint="eastAsia"/>
        </w:rPr>
        <w:t>。</w:t>
      </w:r>
    </w:p>
    <w:p w:rsidR="00A26D04" w:rsidRDefault="00260B78" w:rsidP="00DD156B">
      <w:pPr>
        <w:numPr>
          <w:ilvl w:val="0"/>
          <w:numId w:val="42"/>
        </w:numPr>
        <w:spacing w:before="156" w:after="156"/>
      </w:pPr>
      <w:r>
        <w:rPr>
          <w:rFonts w:hint="eastAsia"/>
        </w:rPr>
        <w:t>一级套筒</w:t>
      </w:r>
      <w:r w:rsidR="00A26D04">
        <w:rPr>
          <w:rFonts w:hint="eastAsia"/>
        </w:rPr>
        <w:t>整体造型需简洁、大方，整体重量在满足强度情况下尽可能低，减少机械臂的负担。</w:t>
      </w:r>
    </w:p>
    <w:p w:rsidR="00A26D04" w:rsidRDefault="0002247A">
      <w:pPr>
        <w:jc w:val="center"/>
      </w:pPr>
      <w:r>
        <w:rPr>
          <w:noProof/>
        </w:rPr>
        <w:lastRenderedPageBreak/>
        <w:drawing>
          <wp:inline distT="0" distB="0" distL="0" distR="0" wp14:anchorId="16DCBFA1" wp14:editId="2DB04055">
            <wp:extent cx="1971675" cy="1859632"/>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4808" cy="1872018"/>
                    </a:xfrm>
                    <a:prstGeom prst="rect">
                      <a:avLst/>
                    </a:prstGeom>
                  </pic:spPr>
                </pic:pic>
              </a:graphicData>
            </a:graphic>
          </wp:inline>
        </w:drawing>
      </w:r>
      <w:r w:rsidR="00260B78" w:rsidRPr="00260B78">
        <w:rPr>
          <w:noProof/>
        </w:rPr>
        <w:t xml:space="preserve"> </w:t>
      </w:r>
      <w:r w:rsidR="00260B78">
        <w:rPr>
          <w:noProof/>
        </w:rPr>
        <w:drawing>
          <wp:inline distT="0" distB="0" distL="0" distR="0" wp14:anchorId="5DA0C33C" wp14:editId="7B6EC423">
            <wp:extent cx="2781300" cy="1821273"/>
            <wp:effectExtent l="0" t="0" r="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1799" cy="1828148"/>
                    </a:xfrm>
                    <a:prstGeom prst="rect">
                      <a:avLst/>
                    </a:prstGeom>
                  </pic:spPr>
                </pic:pic>
              </a:graphicData>
            </a:graphic>
          </wp:inline>
        </w:drawing>
      </w:r>
    </w:p>
    <w:p w:rsidR="00A26D04" w:rsidRDefault="00A26D04" w:rsidP="00A26D04">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583" w:author="chenxia" w:date="2023-11-08T11:59:00Z">
        <w:r w:rsidR="00DD156B">
          <w:rPr>
            <w:noProof/>
          </w:rPr>
          <w:t>27</w:t>
        </w:r>
      </w:ins>
      <w:del w:id="584" w:author="chenxia" w:date="2023-11-08T11:59:00Z">
        <w:r w:rsidDel="00DD156B">
          <w:rPr>
            <w:rFonts w:hint="eastAsia"/>
            <w:noProof/>
          </w:rPr>
          <w:delText>25</w:delText>
        </w:r>
      </w:del>
      <w:r>
        <w:rPr>
          <w:rFonts w:hint="eastAsia"/>
        </w:rPr>
        <w:fldChar w:fldCharType="end"/>
      </w:r>
      <w:r>
        <w:rPr>
          <w:rFonts w:hint="eastAsia"/>
        </w:rPr>
        <w:t>一级套筒结构</w:t>
      </w:r>
    </w:p>
    <w:p w:rsidR="00A26D04" w:rsidRDefault="00A26D04" w:rsidP="00A26D04">
      <w:pPr>
        <w:jc w:val="center"/>
      </w:pPr>
      <w:r>
        <w:rPr>
          <w:noProof/>
        </w:rPr>
        <w:drawing>
          <wp:inline distT="0" distB="0" distL="0" distR="0" wp14:anchorId="63676FC5" wp14:editId="1237B88D">
            <wp:extent cx="2425065" cy="1856105"/>
            <wp:effectExtent l="0" t="0" r="13335"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4"/>
                    <a:stretch>
                      <a:fillRect/>
                    </a:stretch>
                  </pic:blipFill>
                  <pic:spPr>
                    <a:xfrm>
                      <a:off x="0" y="0"/>
                      <a:ext cx="2447018" cy="1873120"/>
                    </a:xfrm>
                    <a:prstGeom prst="rect">
                      <a:avLst/>
                    </a:prstGeom>
                  </pic:spPr>
                </pic:pic>
              </a:graphicData>
            </a:graphic>
          </wp:inline>
        </w:drawing>
      </w:r>
    </w:p>
    <w:p w:rsidR="00A26D04" w:rsidRDefault="00A26D04" w:rsidP="00A26D04">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ins w:id="585" w:author="chenxia" w:date="2023-11-08T11:59:00Z">
        <w:r w:rsidR="00DD156B">
          <w:rPr>
            <w:noProof/>
          </w:rPr>
          <w:t>28</w:t>
        </w:r>
      </w:ins>
      <w:del w:id="586" w:author="chenxia" w:date="2023-11-08T11:59:00Z">
        <w:r w:rsidDel="00DD156B">
          <w:rPr>
            <w:noProof/>
          </w:rPr>
          <w:delText>26</w:delText>
        </w:r>
      </w:del>
      <w:r>
        <w:fldChar w:fldCharType="end"/>
      </w:r>
      <w:r>
        <w:rPr>
          <w:rFonts w:hint="eastAsia"/>
        </w:rPr>
        <w:t>示踪器反光球固定结构设计图</w:t>
      </w:r>
    </w:p>
    <w:p w:rsidR="00A26D04" w:rsidRDefault="00A26D04" w:rsidP="00A26D04">
      <w:pPr>
        <w:pStyle w:val="a0"/>
        <w:rPr>
          <w:b/>
          <w:bCs/>
          <w:u w:val="single"/>
        </w:rPr>
      </w:pPr>
      <w:r>
        <w:rPr>
          <w:rFonts w:hint="eastAsia"/>
          <w:b/>
          <w:bCs/>
          <w:u w:val="single"/>
        </w:rPr>
        <w:t>注：其余器械的示踪器反光球固定方式与该示踪器相同。</w:t>
      </w:r>
    </w:p>
    <w:p w:rsidR="00A26D04" w:rsidRDefault="00A26D04" w:rsidP="00A26D04">
      <w:pPr>
        <w:numPr>
          <w:ilvl w:val="0"/>
          <w:numId w:val="3"/>
        </w:numPr>
        <w:rPr>
          <w:b/>
          <w:bCs/>
        </w:rPr>
      </w:pPr>
      <w:r>
        <w:rPr>
          <w:rFonts w:hint="eastAsia"/>
          <w:b/>
          <w:bCs/>
        </w:rPr>
        <w:t>风险控制说明</w:t>
      </w:r>
    </w:p>
    <w:p w:rsidR="00A26D04" w:rsidRPr="00DD156B" w:rsidRDefault="00A26D04" w:rsidP="00DD156B">
      <w:pPr>
        <w:pStyle w:val="a0"/>
      </w:pPr>
      <w:r>
        <w:rPr>
          <w:rFonts w:ascii="宋体" w:hAnsi="宋体" w:cs="宋体" w:hint="eastAsia"/>
        </w:rPr>
        <w:t>通过以上结构设计、材料选择</w:t>
      </w:r>
      <w:r w:rsidR="00AC6CAC">
        <w:rPr>
          <w:rFonts w:ascii="宋体" w:hAnsi="宋体" w:cs="宋体" w:hint="eastAsia"/>
        </w:rPr>
        <w:t>、波珠螺丝</w:t>
      </w:r>
      <w:r>
        <w:rPr>
          <w:rFonts w:ascii="宋体" w:hAnsi="宋体" w:cs="宋体" w:hint="eastAsia"/>
        </w:rPr>
        <w:t>以及结构的刚性、强度可有效控制了风险发生的概率，降低了风险造成的危害性。</w:t>
      </w:r>
    </w:p>
    <w:p w:rsidR="00A56EEE" w:rsidRDefault="00494307">
      <w:pPr>
        <w:pStyle w:val="3"/>
      </w:pPr>
      <w:bookmarkStart w:id="587" w:name="_Toc28085"/>
      <w:bookmarkStart w:id="588" w:name="_Toc31850"/>
      <w:bookmarkStart w:id="589" w:name="_Toc9452"/>
      <w:bookmarkStart w:id="590" w:name="_Toc17804"/>
      <w:bookmarkStart w:id="591" w:name="_Toc19150"/>
      <w:bookmarkStart w:id="592" w:name="_Toc113279202"/>
      <w:bookmarkStart w:id="593" w:name="_Toc150337236"/>
      <w:r>
        <w:rPr>
          <w:rFonts w:hint="eastAsia"/>
        </w:rPr>
        <w:t>二级套筒详细设计说明</w:t>
      </w:r>
      <w:bookmarkEnd w:id="587"/>
      <w:bookmarkEnd w:id="588"/>
      <w:bookmarkEnd w:id="589"/>
      <w:bookmarkEnd w:id="590"/>
      <w:bookmarkEnd w:id="591"/>
      <w:bookmarkEnd w:id="592"/>
      <w:bookmarkEnd w:id="593"/>
    </w:p>
    <w:p w:rsidR="00A56EEE" w:rsidRDefault="00494307">
      <w:pPr>
        <w:numPr>
          <w:ilvl w:val="0"/>
          <w:numId w:val="6"/>
        </w:numPr>
        <w:rPr>
          <w:b/>
          <w:bCs/>
        </w:rPr>
      </w:pPr>
      <w:r>
        <w:rPr>
          <w:rFonts w:hint="eastAsia"/>
          <w:b/>
          <w:bCs/>
        </w:rPr>
        <w:t>设计需求</w:t>
      </w:r>
    </w:p>
    <w:p w:rsidR="00201F1C" w:rsidRDefault="00494307" w:rsidP="00DD156B">
      <w:pPr>
        <w:pStyle w:val="a0"/>
        <w:numPr>
          <w:ilvl w:val="0"/>
          <w:numId w:val="43"/>
        </w:numPr>
      </w:pPr>
      <w:r>
        <w:rPr>
          <w:rFonts w:hint="eastAsia"/>
        </w:rPr>
        <w:t>用于手术定位，穿过一级套筒使用；</w:t>
      </w:r>
    </w:p>
    <w:p w:rsidR="00201F1C" w:rsidRDefault="00494307" w:rsidP="00DD156B">
      <w:pPr>
        <w:pStyle w:val="a0"/>
        <w:numPr>
          <w:ilvl w:val="0"/>
          <w:numId w:val="43"/>
        </w:numPr>
      </w:pPr>
      <w:r>
        <w:rPr>
          <w:rFonts w:hint="eastAsia"/>
        </w:rPr>
        <w:t>根据不同术式，设计两种不同长度规格的手术用套筒；</w:t>
      </w:r>
    </w:p>
    <w:p w:rsidR="00A56EEE" w:rsidRDefault="00494307" w:rsidP="00DD156B">
      <w:pPr>
        <w:pStyle w:val="a0"/>
        <w:numPr>
          <w:ilvl w:val="0"/>
          <w:numId w:val="43"/>
        </w:numPr>
      </w:pPr>
      <w:r>
        <w:rPr>
          <w:rFonts w:hint="eastAsia"/>
        </w:rPr>
        <w:t>根据手术用针的直径，设计不同直径规格的手术用套筒；</w:t>
      </w:r>
    </w:p>
    <w:p w:rsidR="00201F1C" w:rsidRDefault="00201F1C" w:rsidP="00DD156B">
      <w:pPr>
        <w:pStyle w:val="a0"/>
        <w:numPr>
          <w:ilvl w:val="0"/>
          <w:numId w:val="43"/>
        </w:numPr>
      </w:pPr>
      <w:r>
        <w:rPr>
          <w:rFonts w:hint="eastAsia"/>
        </w:rPr>
        <w:t>可高温消毒灭菌，不变形；</w:t>
      </w:r>
    </w:p>
    <w:p w:rsidR="00A56EEE" w:rsidRDefault="00494307">
      <w:pPr>
        <w:ind w:firstLine="420"/>
      </w:pPr>
      <w:r>
        <w:rPr>
          <w:rFonts w:hint="eastAsia"/>
        </w:rPr>
        <w:t>详细规格如下：</w:t>
      </w:r>
    </w:p>
    <w:tbl>
      <w:tblPr>
        <w:tblStyle w:val="ad"/>
        <w:tblW w:w="4937" w:type="pct"/>
        <w:jc w:val="right"/>
        <w:tblLook w:val="04A0" w:firstRow="1" w:lastRow="0" w:firstColumn="1" w:lastColumn="0" w:noHBand="0" w:noVBand="1"/>
      </w:tblPr>
      <w:tblGrid>
        <w:gridCol w:w="3463"/>
        <w:gridCol w:w="825"/>
        <w:gridCol w:w="826"/>
        <w:gridCol w:w="826"/>
        <w:gridCol w:w="826"/>
        <w:gridCol w:w="826"/>
        <w:gridCol w:w="823"/>
      </w:tblGrid>
      <w:tr w:rsidR="00A56EEE">
        <w:trPr>
          <w:trHeight w:val="67"/>
          <w:jc w:val="right"/>
        </w:trPr>
        <w:tc>
          <w:tcPr>
            <w:tcW w:w="2057" w:type="pct"/>
          </w:tcPr>
          <w:p w:rsidR="00A56EEE" w:rsidRDefault="00494307">
            <w:pPr>
              <w:spacing w:line="240" w:lineRule="auto"/>
              <w:jc w:val="center"/>
            </w:pPr>
            <w:r>
              <w:rPr>
                <w:rFonts w:hint="eastAsia"/>
              </w:rPr>
              <w:lastRenderedPageBreak/>
              <w:t>二级套筒直径规格</w:t>
            </w:r>
          </w:p>
        </w:tc>
        <w:tc>
          <w:tcPr>
            <w:tcW w:w="490" w:type="pct"/>
            <w:vAlign w:val="center"/>
          </w:tcPr>
          <w:p w:rsidR="00A56EEE" w:rsidRDefault="00494307">
            <w:pPr>
              <w:spacing w:line="240" w:lineRule="auto"/>
              <w:jc w:val="center"/>
            </w:pPr>
            <w:r>
              <w:rPr>
                <w:rFonts w:hint="eastAsia"/>
              </w:rPr>
              <w:t>1</w:t>
            </w:r>
            <w:r>
              <w:t>.0</w:t>
            </w:r>
          </w:p>
        </w:tc>
        <w:tc>
          <w:tcPr>
            <w:tcW w:w="491" w:type="pct"/>
            <w:vAlign w:val="center"/>
          </w:tcPr>
          <w:p w:rsidR="00A56EEE" w:rsidRDefault="00494307">
            <w:pPr>
              <w:spacing w:line="240" w:lineRule="auto"/>
              <w:jc w:val="center"/>
            </w:pPr>
            <w:r>
              <w:rPr>
                <w:rFonts w:hint="eastAsia"/>
              </w:rPr>
              <w:t>1.</w:t>
            </w:r>
            <w:r>
              <w:t>3</w:t>
            </w:r>
          </w:p>
        </w:tc>
        <w:tc>
          <w:tcPr>
            <w:tcW w:w="491" w:type="pct"/>
            <w:vAlign w:val="center"/>
          </w:tcPr>
          <w:p w:rsidR="00A56EEE" w:rsidRDefault="00494307">
            <w:pPr>
              <w:spacing w:line="240" w:lineRule="auto"/>
              <w:jc w:val="center"/>
            </w:pPr>
            <w:r>
              <w:rPr>
                <w:rFonts w:hint="eastAsia"/>
              </w:rPr>
              <w:t>1.</w:t>
            </w:r>
            <w:r w:rsidR="001251F2">
              <w:t>6</w:t>
            </w:r>
          </w:p>
        </w:tc>
        <w:tc>
          <w:tcPr>
            <w:tcW w:w="491" w:type="pct"/>
            <w:vAlign w:val="center"/>
          </w:tcPr>
          <w:p w:rsidR="00A56EEE" w:rsidRDefault="00494307">
            <w:pPr>
              <w:spacing w:line="240" w:lineRule="auto"/>
              <w:jc w:val="center"/>
            </w:pPr>
            <w:r>
              <w:rPr>
                <w:rFonts w:hint="eastAsia"/>
              </w:rPr>
              <w:t>2.0</w:t>
            </w:r>
          </w:p>
        </w:tc>
        <w:tc>
          <w:tcPr>
            <w:tcW w:w="491" w:type="pct"/>
            <w:vAlign w:val="center"/>
          </w:tcPr>
          <w:p w:rsidR="00A56EEE" w:rsidRDefault="00494307">
            <w:pPr>
              <w:spacing w:line="240" w:lineRule="auto"/>
              <w:jc w:val="center"/>
            </w:pPr>
            <w:r>
              <w:rPr>
                <w:rFonts w:hint="eastAsia"/>
              </w:rPr>
              <w:t>2.5</w:t>
            </w:r>
          </w:p>
        </w:tc>
        <w:tc>
          <w:tcPr>
            <w:tcW w:w="490" w:type="pct"/>
            <w:vAlign w:val="center"/>
          </w:tcPr>
          <w:p w:rsidR="00A56EEE" w:rsidRDefault="00494307">
            <w:pPr>
              <w:spacing w:line="240" w:lineRule="auto"/>
              <w:jc w:val="center"/>
            </w:pPr>
            <w:r>
              <w:rPr>
                <w:rFonts w:hint="eastAsia"/>
              </w:rPr>
              <w:t>2.8</w:t>
            </w:r>
          </w:p>
        </w:tc>
      </w:tr>
      <w:tr w:rsidR="00A56EEE">
        <w:trPr>
          <w:jc w:val="right"/>
        </w:trPr>
        <w:tc>
          <w:tcPr>
            <w:tcW w:w="2057" w:type="pct"/>
          </w:tcPr>
          <w:p w:rsidR="00A56EEE" w:rsidRDefault="00494307">
            <w:pPr>
              <w:spacing w:line="240" w:lineRule="auto"/>
              <w:jc w:val="center"/>
            </w:pPr>
            <w:r>
              <w:rPr>
                <w:rFonts w:hint="eastAsia"/>
              </w:rPr>
              <w:t>系列</w:t>
            </w:r>
            <w:r>
              <w:t>A</w:t>
            </w:r>
            <w:r>
              <w:rPr>
                <w:rFonts w:hint="eastAsia"/>
              </w:rPr>
              <w:t>（长度</w:t>
            </w:r>
            <w:r>
              <w:t>100</w:t>
            </w:r>
            <w:r>
              <w:rPr>
                <w:rFonts w:hint="eastAsia"/>
              </w:rPr>
              <w:t>mm</w:t>
            </w:r>
            <w:r>
              <w:rPr>
                <w:rFonts w:hint="eastAsia"/>
              </w:rPr>
              <w:t>）</w:t>
            </w:r>
          </w:p>
        </w:tc>
        <w:tc>
          <w:tcPr>
            <w:tcW w:w="490"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0" w:type="pct"/>
            <w:vAlign w:val="center"/>
          </w:tcPr>
          <w:p w:rsidR="00A56EEE" w:rsidRDefault="00494307">
            <w:pPr>
              <w:spacing w:line="240" w:lineRule="auto"/>
              <w:jc w:val="center"/>
            </w:pPr>
            <w:r>
              <w:rPr>
                <w:rFonts w:hint="eastAsia"/>
              </w:rPr>
              <w:t>-</w:t>
            </w:r>
          </w:p>
        </w:tc>
      </w:tr>
      <w:tr w:rsidR="00A56EEE">
        <w:trPr>
          <w:jc w:val="right"/>
        </w:trPr>
        <w:tc>
          <w:tcPr>
            <w:tcW w:w="2057" w:type="pct"/>
          </w:tcPr>
          <w:p w:rsidR="00A56EEE" w:rsidRDefault="00494307">
            <w:pPr>
              <w:spacing w:line="240" w:lineRule="auto"/>
              <w:jc w:val="center"/>
            </w:pPr>
            <w:r>
              <w:rPr>
                <w:rFonts w:hint="eastAsia"/>
              </w:rPr>
              <w:t>系列</w:t>
            </w:r>
            <w:r>
              <w:t>B</w:t>
            </w:r>
            <w:r>
              <w:rPr>
                <w:rFonts w:hint="eastAsia"/>
              </w:rPr>
              <w:t>（长度</w:t>
            </w:r>
            <w:r>
              <w:t>150</w:t>
            </w:r>
            <w:r>
              <w:rPr>
                <w:rFonts w:hint="eastAsia"/>
              </w:rPr>
              <w:t>mm</w:t>
            </w:r>
            <w:r>
              <w:rPr>
                <w:rFonts w:hint="eastAsia"/>
              </w:rPr>
              <w:t>）</w:t>
            </w:r>
          </w:p>
        </w:tc>
        <w:tc>
          <w:tcPr>
            <w:tcW w:w="490"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0" w:type="pct"/>
            <w:vAlign w:val="center"/>
          </w:tcPr>
          <w:p w:rsidR="00A56EEE" w:rsidRDefault="00494307">
            <w:pPr>
              <w:spacing w:line="240" w:lineRule="auto"/>
              <w:jc w:val="center"/>
            </w:pPr>
            <w:r>
              <w:rPr>
                <w:rFonts w:hint="eastAsia"/>
              </w:rPr>
              <w:t>√</w:t>
            </w:r>
          </w:p>
        </w:tc>
      </w:tr>
      <w:tr w:rsidR="00A56EEE">
        <w:trPr>
          <w:jc w:val="right"/>
        </w:trPr>
        <w:tc>
          <w:tcPr>
            <w:tcW w:w="2057" w:type="pct"/>
          </w:tcPr>
          <w:p w:rsidR="00A56EEE" w:rsidRDefault="00494307">
            <w:pPr>
              <w:spacing w:line="240" w:lineRule="auto"/>
              <w:jc w:val="center"/>
            </w:pPr>
            <w:r>
              <w:rPr>
                <w:rFonts w:hint="eastAsia"/>
              </w:rPr>
              <w:t>系列</w:t>
            </w:r>
            <w:r>
              <w:t>C</w:t>
            </w:r>
            <w:r>
              <w:rPr>
                <w:rFonts w:hint="eastAsia"/>
              </w:rPr>
              <w:t>（长度</w:t>
            </w:r>
            <w:r>
              <w:t>200</w:t>
            </w:r>
            <w:r>
              <w:rPr>
                <w:rFonts w:hint="eastAsia"/>
              </w:rPr>
              <w:t>m</w:t>
            </w:r>
            <w:r>
              <w:t>m</w:t>
            </w:r>
            <w:r>
              <w:rPr>
                <w:rFonts w:hint="eastAsia"/>
              </w:rPr>
              <w:t>）</w:t>
            </w:r>
          </w:p>
        </w:tc>
        <w:tc>
          <w:tcPr>
            <w:tcW w:w="490"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1" w:type="pct"/>
            <w:vAlign w:val="center"/>
          </w:tcPr>
          <w:p w:rsidR="00A56EEE" w:rsidRDefault="00494307">
            <w:pPr>
              <w:spacing w:line="240" w:lineRule="auto"/>
              <w:jc w:val="center"/>
            </w:pPr>
            <w:r>
              <w:rPr>
                <w:rFonts w:hint="eastAsia"/>
              </w:rPr>
              <w:t>√</w:t>
            </w:r>
          </w:p>
        </w:tc>
        <w:tc>
          <w:tcPr>
            <w:tcW w:w="490" w:type="pct"/>
            <w:vAlign w:val="center"/>
          </w:tcPr>
          <w:p w:rsidR="00A56EEE" w:rsidRDefault="00494307">
            <w:pPr>
              <w:spacing w:line="240" w:lineRule="auto"/>
              <w:jc w:val="center"/>
            </w:pPr>
            <w:r>
              <w:rPr>
                <w:rFonts w:hint="eastAsia"/>
              </w:rPr>
              <w:t>√</w:t>
            </w:r>
          </w:p>
        </w:tc>
      </w:tr>
    </w:tbl>
    <w:p w:rsidR="00A56EEE" w:rsidRDefault="00494307">
      <w:pPr>
        <w:pStyle w:val="a0"/>
        <w:rPr>
          <w:b/>
          <w:bCs/>
          <w:u w:val="single"/>
        </w:rPr>
      </w:pPr>
      <w:r>
        <w:rPr>
          <w:rFonts w:hint="eastAsia"/>
          <w:b/>
          <w:bCs/>
          <w:u w:val="single"/>
        </w:rPr>
        <w:t>规格为套筒的内径，单位</w:t>
      </w:r>
      <w:r>
        <w:rPr>
          <w:rFonts w:hint="eastAsia"/>
          <w:b/>
          <w:bCs/>
          <w:u w:val="single"/>
        </w:rPr>
        <w:t>mm</w:t>
      </w:r>
      <w:r>
        <w:rPr>
          <w:rFonts w:hint="eastAsia"/>
          <w:b/>
          <w:bCs/>
          <w:u w:val="single"/>
        </w:rPr>
        <w:t>。</w:t>
      </w:r>
    </w:p>
    <w:p w:rsidR="00A56EEE" w:rsidRDefault="00494307">
      <w:pPr>
        <w:numPr>
          <w:ilvl w:val="0"/>
          <w:numId w:val="6"/>
        </w:numPr>
        <w:rPr>
          <w:b/>
          <w:bCs/>
        </w:rPr>
      </w:pPr>
      <w:bookmarkStart w:id="594" w:name="_Toc19697"/>
      <w:bookmarkStart w:id="595" w:name="_Toc11231"/>
      <w:bookmarkStart w:id="596" w:name="_Toc5467"/>
      <w:r>
        <w:rPr>
          <w:rFonts w:hint="eastAsia"/>
          <w:b/>
          <w:bCs/>
        </w:rPr>
        <w:t>风险项</w:t>
      </w:r>
      <w:bookmarkEnd w:id="594"/>
      <w:bookmarkEnd w:id="595"/>
      <w:bookmarkEnd w:id="596"/>
    </w:p>
    <w:p w:rsidR="00A56EEE" w:rsidRDefault="00494307">
      <w:pPr>
        <w:numPr>
          <w:ilvl w:val="0"/>
          <w:numId w:val="7"/>
        </w:numPr>
        <w:spacing w:before="156" w:after="156"/>
      </w:pPr>
      <w:r>
        <w:rPr>
          <w:rFonts w:hint="eastAsia"/>
        </w:rPr>
        <w:t>套筒磨损导致定位不准</w:t>
      </w:r>
      <w:r>
        <w:rPr>
          <w:rFonts w:ascii="宋体" w:hAnsi="宋体" w:cs="宋体" w:hint="eastAsia"/>
        </w:rPr>
        <w:t>；</w:t>
      </w:r>
      <w:bookmarkStart w:id="597" w:name="_Toc25075"/>
      <w:bookmarkStart w:id="598" w:name="_Toc4984"/>
    </w:p>
    <w:p w:rsidR="00A56EEE" w:rsidRDefault="00494307">
      <w:pPr>
        <w:pStyle w:val="a0"/>
        <w:numPr>
          <w:ilvl w:val="0"/>
          <w:numId w:val="8"/>
        </w:numPr>
      </w:pPr>
      <w:r>
        <w:rPr>
          <w:rFonts w:hint="eastAsia"/>
        </w:rPr>
        <w:t xml:space="preserve"> </w:t>
      </w:r>
      <w:r>
        <w:rPr>
          <w:rFonts w:hint="eastAsia"/>
        </w:rPr>
        <w:t>生物相容性。</w:t>
      </w:r>
    </w:p>
    <w:bookmarkEnd w:id="597"/>
    <w:bookmarkEnd w:id="598"/>
    <w:p w:rsidR="00A56EEE" w:rsidRDefault="00494307">
      <w:pPr>
        <w:numPr>
          <w:ilvl w:val="0"/>
          <w:numId w:val="6"/>
        </w:numPr>
        <w:rPr>
          <w:b/>
          <w:bCs/>
        </w:rPr>
      </w:pPr>
      <w:r>
        <w:rPr>
          <w:rFonts w:hint="eastAsia"/>
          <w:b/>
          <w:bCs/>
        </w:rPr>
        <w:t>设计说明</w:t>
      </w:r>
    </w:p>
    <w:p w:rsidR="00A56EEE" w:rsidRDefault="009869AC">
      <w:pPr>
        <w:pStyle w:val="a0"/>
        <w:jc w:val="center"/>
      </w:pPr>
      <w:r w:rsidRPr="009869AC">
        <w:rPr>
          <w:noProof/>
        </w:rPr>
        <w:t xml:space="preserve"> </w:t>
      </w:r>
      <w:r>
        <w:rPr>
          <w:noProof/>
        </w:rPr>
        <w:drawing>
          <wp:inline distT="0" distB="0" distL="0" distR="0" wp14:anchorId="2ECEA856" wp14:editId="491CA9BB">
            <wp:extent cx="2867025" cy="3409986"/>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5973" cy="3420628"/>
                    </a:xfrm>
                    <a:prstGeom prst="rect">
                      <a:avLst/>
                    </a:prstGeom>
                  </pic:spPr>
                </pic:pic>
              </a:graphicData>
            </a:graphic>
          </wp:inline>
        </w:drawing>
      </w:r>
    </w:p>
    <w:p w:rsidR="00A56EEE" w:rsidRDefault="00494307">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599" w:author="chenxia" w:date="2023-11-08T11:59:00Z">
        <w:r w:rsidR="00DD156B">
          <w:rPr>
            <w:noProof/>
          </w:rPr>
          <w:t>29</w:t>
        </w:r>
      </w:ins>
      <w:del w:id="600" w:author="chenxia" w:date="2023-11-08T11:59:00Z">
        <w:r w:rsidDel="00DD156B">
          <w:rPr>
            <w:rFonts w:hint="eastAsia"/>
            <w:noProof/>
          </w:rPr>
          <w:delText>27</w:delText>
        </w:r>
      </w:del>
      <w:r>
        <w:rPr>
          <w:rFonts w:hint="eastAsia"/>
        </w:rPr>
        <w:fldChar w:fldCharType="end"/>
      </w:r>
      <w:r>
        <w:rPr>
          <w:rFonts w:hint="eastAsia"/>
        </w:rPr>
        <w:t xml:space="preserve"> </w:t>
      </w:r>
      <w:r>
        <w:rPr>
          <w:rFonts w:hint="eastAsia"/>
        </w:rPr>
        <w:t>工作套筒加工图纸</w:t>
      </w:r>
    </w:p>
    <w:p w:rsidR="00A56EEE" w:rsidRDefault="00494307">
      <w:pPr>
        <w:pStyle w:val="a5"/>
        <w:spacing w:before="156" w:after="156"/>
        <w:ind w:firstLineChars="300" w:firstLine="630"/>
        <w:rPr>
          <w:rFonts w:ascii="宋体" w:eastAsia="宋体" w:hAnsi="宋体" w:cs="宋体"/>
          <w:sz w:val="21"/>
        </w:rPr>
      </w:pPr>
      <w:r>
        <w:rPr>
          <w:rFonts w:ascii="宋体" w:eastAsia="宋体" w:hAnsi="宋体" w:cs="宋体" w:hint="eastAsia"/>
          <w:sz w:val="21"/>
        </w:rPr>
        <w:t>二级套筒设计图如上所示，选用医用316L不锈钢材质，避免磨损、生锈；通过加工控制套筒表面及内径光洁度、同轴度，降低摩擦力，极大程度避免套筒的磨损；同时在套筒顶部增加激光雕刻标识，注明套筒规格，避免使用错误导致的产品损坏。</w:t>
      </w:r>
    </w:p>
    <w:p w:rsidR="00A56EEE" w:rsidRDefault="00494307">
      <w:pPr>
        <w:pStyle w:val="3"/>
      </w:pPr>
      <w:bookmarkStart w:id="601" w:name="_Toc113279203"/>
      <w:bookmarkStart w:id="602" w:name="_Toc150337237"/>
      <w:r>
        <w:rPr>
          <w:rFonts w:hint="eastAsia"/>
        </w:rPr>
        <w:lastRenderedPageBreak/>
        <w:t>患者示踪器详细设计说明</w:t>
      </w:r>
      <w:bookmarkEnd w:id="601"/>
      <w:bookmarkEnd w:id="602"/>
    </w:p>
    <w:p w:rsidR="00A56EEE" w:rsidRDefault="00494307">
      <w:pPr>
        <w:ind w:firstLine="420"/>
      </w:pPr>
      <w:r>
        <w:rPr>
          <w:rFonts w:hint="eastAsia"/>
        </w:rPr>
        <w:t>患者示踪器</w:t>
      </w:r>
      <w:r w:rsidR="00201F1C">
        <w:rPr>
          <w:rFonts w:hint="eastAsia"/>
        </w:rPr>
        <w:t>可通过转接件</w:t>
      </w:r>
      <w:r>
        <w:rPr>
          <w:rFonts w:hint="eastAsia"/>
        </w:rPr>
        <w:t>安装在患者身上，为整个坐标系系统提供定位基准，并追踪患者姿态，为机械臂定位提供精度补偿。</w:t>
      </w:r>
    </w:p>
    <w:p w:rsidR="00A56EEE" w:rsidRDefault="00494307">
      <w:pPr>
        <w:numPr>
          <w:ilvl w:val="0"/>
          <w:numId w:val="6"/>
        </w:numPr>
        <w:rPr>
          <w:b/>
          <w:bCs/>
        </w:rPr>
      </w:pPr>
      <w:r>
        <w:rPr>
          <w:rFonts w:hint="eastAsia"/>
          <w:b/>
          <w:bCs/>
        </w:rPr>
        <w:t>设计需求</w:t>
      </w:r>
    </w:p>
    <w:p w:rsidR="00A56EEE" w:rsidRDefault="00494307">
      <w:pPr>
        <w:numPr>
          <w:ilvl w:val="0"/>
          <w:numId w:val="9"/>
        </w:numPr>
        <w:spacing w:before="156" w:after="156"/>
        <w:rPr>
          <w:rFonts w:ascii="宋体" w:hAnsi="宋体" w:cs="宋体"/>
        </w:rPr>
      </w:pPr>
      <w:r>
        <w:rPr>
          <w:rFonts w:ascii="宋体" w:hAnsi="宋体" w:cs="宋体" w:hint="eastAsia"/>
        </w:rPr>
        <w:t>可安装在</w:t>
      </w:r>
      <w:r w:rsidR="00201F1C">
        <w:rPr>
          <w:rFonts w:ascii="宋体" w:hAnsi="宋体" w:cs="宋体" w:hint="eastAsia"/>
        </w:rPr>
        <w:t>患者示踪器转接件上</w:t>
      </w:r>
      <w:r>
        <w:rPr>
          <w:rFonts w:ascii="宋体" w:hAnsi="宋体" w:cs="宋体" w:hint="eastAsia"/>
        </w:rPr>
        <w:t>，连接稳固；</w:t>
      </w:r>
    </w:p>
    <w:p w:rsidR="00A56EEE" w:rsidRDefault="00494307">
      <w:pPr>
        <w:numPr>
          <w:ilvl w:val="0"/>
          <w:numId w:val="9"/>
        </w:numPr>
        <w:spacing w:before="156" w:after="156"/>
        <w:rPr>
          <w:rFonts w:ascii="宋体" w:hAnsi="宋体" w:cs="宋体"/>
        </w:rPr>
      </w:pPr>
      <w:r>
        <w:rPr>
          <w:rFonts w:ascii="宋体" w:hAnsi="宋体" w:cs="宋体" w:hint="eastAsia"/>
        </w:rPr>
        <w:t>可低温灭菌，不变形；</w:t>
      </w:r>
    </w:p>
    <w:p w:rsidR="00A56EEE" w:rsidRDefault="00494307" w:rsidP="00DD156B">
      <w:pPr>
        <w:numPr>
          <w:ilvl w:val="0"/>
          <w:numId w:val="9"/>
        </w:numPr>
        <w:spacing w:before="156" w:after="156"/>
      </w:pPr>
      <w:r>
        <w:rPr>
          <w:rFonts w:ascii="宋体" w:hAnsi="宋体" w:cs="宋体" w:hint="eastAsia"/>
          <w:szCs w:val="22"/>
        </w:rPr>
        <w:t>可安装P</w:t>
      </w:r>
      <w:r>
        <w:rPr>
          <w:rFonts w:ascii="宋体" w:hAnsi="宋体" w:cs="宋体"/>
          <w:szCs w:val="22"/>
        </w:rPr>
        <w:t>C</w:t>
      </w:r>
      <w:r>
        <w:rPr>
          <w:rFonts w:ascii="宋体" w:hAnsi="宋体" w:cs="宋体" w:hint="eastAsia"/>
          <w:szCs w:val="22"/>
        </w:rPr>
        <w:t>反光球供双目相机识别位置信息；</w:t>
      </w:r>
    </w:p>
    <w:p w:rsidR="00A56EEE" w:rsidRDefault="00494307">
      <w:pPr>
        <w:numPr>
          <w:ilvl w:val="0"/>
          <w:numId w:val="6"/>
        </w:numPr>
        <w:rPr>
          <w:b/>
          <w:bCs/>
        </w:rPr>
      </w:pPr>
      <w:r>
        <w:rPr>
          <w:rFonts w:hint="eastAsia"/>
          <w:b/>
          <w:bCs/>
        </w:rPr>
        <w:t>风险项</w:t>
      </w:r>
    </w:p>
    <w:p w:rsidR="00A56EEE" w:rsidRDefault="00494307">
      <w:pPr>
        <w:numPr>
          <w:ilvl w:val="0"/>
          <w:numId w:val="10"/>
        </w:numPr>
        <w:spacing w:before="156" w:after="156"/>
      </w:pPr>
      <w:r>
        <w:rPr>
          <w:rFonts w:hint="eastAsia"/>
        </w:rPr>
        <w:t>患者示踪器固定不牢靠，影响定位精度；</w:t>
      </w:r>
    </w:p>
    <w:p w:rsidR="00A56EEE" w:rsidRDefault="00494307">
      <w:pPr>
        <w:numPr>
          <w:ilvl w:val="0"/>
          <w:numId w:val="10"/>
        </w:numPr>
        <w:spacing w:before="156" w:after="156"/>
      </w:pPr>
      <w:r>
        <w:rPr>
          <w:rFonts w:hint="eastAsia"/>
        </w:rPr>
        <w:t>P</w:t>
      </w:r>
      <w:r>
        <w:t>C</w:t>
      </w:r>
      <w:r>
        <w:rPr>
          <w:rFonts w:hint="eastAsia"/>
        </w:rPr>
        <w:t>反光球反光涂层被破坏；</w:t>
      </w:r>
    </w:p>
    <w:p w:rsidR="00A56EEE" w:rsidRDefault="00494307">
      <w:pPr>
        <w:numPr>
          <w:ilvl w:val="0"/>
          <w:numId w:val="6"/>
        </w:numPr>
        <w:rPr>
          <w:b/>
          <w:bCs/>
        </w:rPr>
      </w:pPr>
      <w:r>
        <w:rPr>
          <w:rFonts w:hint="eastAsia"/>
          <w:b/>
          <w:bCs/>
        </w:rPr>
        <w:t>设计说明</w:t>
      </w:r>
    </w:p>
    <w:p w:rsidR="00A56EEE" w:rsidRDefault="00494307">
      <w:pPr>
        <w:numPr>
          <w:ilvl w:val="0"/>
          <w:numId w:val="11"/>
        </w:numPr>
        <w:spacing w:before="156" w:after="156"/>
      </w:pPr>
      <w:r>
        <w:rPr>
          <w:rFonts w:hint="eastAsia"/>
        </w:rPr>
        <w:t>示踪器采用</w:t>
      </w:r>
      <w:r>
        <w:rPr>
          <w:rFonts w:hint="eastAsia"/>
        </w:rPr>
        <w:t>P</w:t>
      </w:r>
      <w:r>
        <w:t>EEK</w:t>
      </w:r>
      <w:r>
        <w:rPr>
          <w:rFonts w:hint="eastAsia"/>
        </w:rPr>
        <w:t>材质，</w:t>
      </w:r>
      <w:r w:rsidR="00C01C01">
        <w:rPr>
          <w:rFonts w:hint="eastAsia"/>
        </w:rPr>
        <w:t>可通过固定</w:t>
      </w:r>
      <w:r>
        <w:rPr>
          <w:rFonts w:hint="eastAsia"/>
        </w:rPr>
        <w:t>螺钉直接固定在转接</w:t>
      </w:r>
      <w:r w:rsidR="00C01C01">
        <w:rPr>
          <w:rFonts w:hint="eastAsia"/>
        </w:rPr>
        <w:t>件上</w:t>
      </w:r>
      <w:r>
        <w:rPr>
          <w:rFonts w:hint="eastAsia"/>
        </w:rPr>
        <w:t>，</w:t>
      </w:r>
      <w:r w:rsidR="00821B6D">
        <w:rPr>
          <w:rFonts w:hint="eastAsia"/>
        </w:rPr>
        <w:t>且固定螺钉不可脱落；示踪器支架上设计有限位结构提高可安装性和安装精度。</w:t>
      </w:r>
    </w:p>
    <w:p w:rsidR="00A56EEE" w:rsidRDefault="00C01C01">
      <w:pPr>
        <w:numPr>
          <w:ilvl w:val="0"/>
          <w:numId w:val="11"/>
        </w:numPr>
        <w:spacing w:before="156" w:after="156"/>
      </w:pPr>
      <w:r>
        <w:rPr>
          <w:rFonts w:hint="eastAsia"/>
        </w:rPr>
        <w:t>患者</w:t>
      </w:r>
      <w:r w:rsidR="00494307">
        <w:rPr>
          <w:rFonts w:hint="eastAsia"/>
        </w:rPr>
        <w:t>示踪器</w:t>
      </w:r>
      <w:r>
        <w:rPr>
          <w:rFonts w:hint="eastAsia"/>
        </w:rPr>
        <w:t>支架</w:t>
      </w:r>
      <w:r w:rsidR="00494307">
        <w:rPr>
          <w:rFonts w:hint="eastAsia"/>
        </w:rPr>
        <w:t>上安装</w:t>
      </w:r>
      <w:r w:rsidR="00494307">
        <w:rPr>
          <w:rFonts w:hint="eastAsia"/>
        </w:rPr>
        <w:t>4</w:t>
      </w:r>
      <w:r w:rsidR="00494307">
        <w:rPr>
          <w:rFonts w:hint="eastAsia"/>
        </w:rPr>
        <w:t>个</w:t>
      </w:r>
      <w:r w:rsidR="00494307">
        <w:rPr>
          <w:rFonts w:hint="eastAsia"/>
        </w:rPr>
        <w:t>P</w:t>
      </w:r>
      <w:r w:rsidR="00494307">
        <w:t>C</w:t>
      </w:r>
      <w:r w:rsidR="00494307">
        <w:rPr>
          <w:rFonts w:hint="eastAsia"/>
        </w:rPr>
        <w:t>反光球，</w:t>
      </w:r>
      <w:r w:rsidR="00494307">
        <w:rPr>
          <w:rFonts w:hint="eastAsia"/>
        </w:rPr>
        <w:t>P</w:t>
      </w:r>
      <w:r w:rsidR="00494307">
        <w:t>C</w:t>
      </w:r>
      <w:r w:rsidR="00494307">
        <w:rPr>
          <w:rFonts w:hint="eastAsia"/>
        </w:rPr>
        <w:t>反光球采用压紧固定方式，并安装</w:t>
      </w:r>
      <w:r w:rsidR="00494307">
        <w:rPr>
          <w:rFonts w:hint="eastAsia"/>
        </w:rPr>
        <w:t>O</w:t>
      </w:r>
      <w:r w:rsidR="00494307">
        <w:rPr>
          <w:rFonts w:hint="eastAsia"/>
        </w:rPr>
        <w:t>型圈用于缓冲和防水，防止消毒灭菌过程中对反光涂层造成破坏；</w:t>
      </w:r>
    </w:p>
    <w:p w:rsidR="00A56EEE" w:rsidRDefault="00494307">
      <w:pPr>
        <w:pStyle w:val="a0"/>
        <w:numPr>
          <w:ilvl w:val="0"/>
          <w:numId w:val="11"/>
        </w:numPr>
      </w:pPr>
      <w:r>
        <w:rPr>
          <w:rFonts w:hint="eastAsia"/>
        </w:rPr>
        <w:t>患者示踪器组件整体重量应较轻，外形简洁、大方，辨识度高。</w:t>
      </w:r>
    </w:p>
    <w:p w:rsidR="00A56EEE" w:rsidRDefault="00C01C01">
      <w:pPr>
        <w:pStyle w:val="a0"/>
        <w:jc w:val="center"/>
      </w:pPr>
      <w:r w:rsidRPr="00C01C01">
        <w:rPr>
          <w:noProof/>
        </w:rPr>
        <w:lastRenderedPageBreak/>
        <w:t xml:space="preserve"> </w:t>
      </w:r>
      <w:r>
        <w:rPr>
          <w:noProof/>
        </w:rPr>
        <w:drawing>
          <wp:inline distT="0" distB="0" distL="0" distR="0" wp14:anchorId="763622FF" wp14:editId="15E99629">
            <wp:extent cx="2124075" cy="2585664"/>
            <wp:effectExtent l="0" t="0" r="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5423" cy="2611651"/>
                    </a:xfrm>
                    <a:prstGeom prst="rect">
                      <a:avLst/>
                    </a:prstGeom>
                  </pic:spPr>
                </pic:pic>
              </a:graphicData>
            </a:graphic>
          </wp:inline>
        </w:drawing>
      </w:r>
    </w:p>
    <w:p w:rsidR="00A56EEE" w:rsidRDefault="00494307">
      <w:pPr>
        <w:pStyle w:val="a0"/>
        <w:jc w:val="center"/>
      </w:pPr>
      <w:r>
        <w:t>图</w:t>
      </w:r>
      <w:r>
        <w:t xml:space="preserve"> </w:t>
      </w:r>
      <w:r>
        <w:fldChar w:fldCharType="begin"/>
      </w:r>
      <w:r>
        <w:instrText xml:space="preserve"> SEQ </w:instrText>
      </w:r>
      <w:r>
        <w:instrText>图</w:instrText>
      </w:r>
      <w:r>
        <w:instrText xml:space="preserve"> \* ARABIC </w:instrText>
      </w:r>
      <w:r>
        <w:fldChar w:fldCharType="separate"/>
      </w:r>
      <w:ins w:id="603" w:author="chenxia" w:date="2023-11-08T11:59:00Z">
        <w:r w:rsidR="00DD156B">
          <w:rPr>
            <w:noProof/>
          </w:rPr>
          <w:t>30</w:t>
        </w:r>
      </w:ins>
      <w:del w:id="604" w:author="chenxia" w:date="2023-11-08T11:59:00Z">
        <w:r w:rsidDel="00DD156B">
          <w:rPr>
            <w:noProof/>
          </w:rPr>
          <w:delText>28</w:delText>
        </w:r>
      </w:del>
      <w:r>
        <w:fldChar w:fldCharType="end"/>
      </w:r>
      <w:r>
        <w:rPr>
          <w:rFonts w:hint="eastAsia"/>
        </w:rPr>
        <w:t>患者示踪器整体结构设计图</w:t>
      </w:r>
    </w:p>
    <w:p w:rsidR="00A56EEE" w:rsidRDefault="00494307">
      <w:pPr>
        <w:numPr>
          <w:ilvl w:val="0"/>
          <w:numId w:val="6"/>
        </w:numPr>
        <w:rPr>
          <w:b/>
          <w:bCs/>
        </w:rPr>
      </w:pPr>
      <w:r>
        <w:rPr>
          <w:rFonts w:hint="eastAsia"/>
          <w:b/>
          <w:bCs/>
        </w:rPr>
        <w:t>风险控制说明</w:t>
      </w:r>
    </w:p>
    <w:p w:rsidR="00A56EEE" w:rsidRDefault="00821B6D">
      <w:pPr>
        <w:pStyle w:val="a0"/>
        <w:ind w:firstLineChars="200" w:firstLine="420"/>
      </w:pPr>
      <w:r>
        <w:rPr>
          <w:rFonts w:hint="eastAsia"/>
        </w:rPr>
        <w:t>患者示踪器和转接件设计有装配结构，可提高组装紧固性</w:t>
      </w:r>
      <w:r w:rsidR="00494307">
        <w:rPr>
          <w:rFonts w:hint="eastAsia"/>
        </w:rPr>
        <w:t>；反光球固定结构需通过防水测试，参考相关的反光球防水测试报告</w:t>
      </w:r>
    </w:p>
    <w:p w:rsidR="00DD6545" w:rsidRPr="003F3F11" w:rsidRDefault="00DD6545" w:rsidP="00DD6545">
      <w:pPr>
        <w:pStyle w:val="3"/>
      </w:pPr>
      <w:bookmarkStart w:id="605" w:name="_Toc150337238"/>
      <w:r w:rsidRPr="003F3F11">
        <w:rPr>
          <w:rFonts w:hint="eastAsia"/>
        </w:rPr>
        <w:t>棘突夹详细设计说明</w:t>
      </w:r>
      <w:bookmarkEnd w:id="605"/>
    </w:p>
    <w:p w:rsidR="00DD6545" w:rsidRDefault="00DD6545" w:rsidP="00DD6545">
      <w:pPr>
        <w:numPr>
          <w:ilvl w:val="0"/>
          <w:numId w:val="6"/>
        </w:numPr>
        <w:rPr>
          <w:b/>
          <w:bCs/>
        </w:rPr>
      </w:pPr>
      <w:r>
        <w:rPr>
          <w:rFonts w:hint="eastAsia"/>
          <w:b/>
          <w:bCs/>
        </w:rPr>
        <w:t>设计需求</w:t>
      </w:r>
    </w:p>
    <w:p w:rsidR="00DD6545" w:rsidRPr="0002217D" w:rsidRDefault="008E2024" w:rsidP="00DD6545">
      <w:pPr>
        <w:pStyle w:val="a0"/>
        <w:numPr>
          <w:ilvl w:val="0"/>
          <w:numId w:val="12"/>
        </w:numPr>
        <w:ind w:right="1470"/>
      </w:pPr>
      <w:r>
        <w:rPr>
          <w:rFonts w:ascii="宋体" w:hAnsi="宋体" w:cs="宋体" w:hint="eastAsia"/>
        </w:rPr>
        <w:t>棘突夹可夹在患者棘突上，且夹紧尺寸可调整</w:t>
      </w:r>
      <w:r w:rsidR="00DD6545">
        <w:rPr>
          <w:rFonts w:ascii="宋体" w:hAnsi="宋体" w:cs="宋体" w:hint="eastAsia"/>
        </w:rPr>
        <w:t>；</w:t>
      </w:r>
    </w:p>
    <w:p w:rsidR="00DD6545" w:rsidRPr="0002217D" w:rsidRDefault="008E2024" w:rsidP="00DD6545">
      <w:pPr>
        <w:numPr>
          <w:ilvl w:val="0"/>
          <w:numId w:val="12"/>
        </w:numPr>
        <w:spacing w:before="156" w:after="156"/>
      </w:pPr>
      <w:r>
        <w:rPr>
          <w:rFonts w:ascii="宋体" w:hAnsi="宋体" w:cs="宋体" w:hint="eastAsia"/>
        </w:rPr>
        <w:t>棘突夹可高温</w:t>
      </w:r>
      <w:r w:rsidR="00DD6545" w:rsidRPr="0002217D">
        <w:rPr>
          <w:rFonts w:ascii="宋体" w:hAnsi="宋体" w:cs="宋体" w:hint="eastAsia"/>
        </w:rPr>
        <w:t>灭菌，不变形；</w:t>
      </w:r>
    </w:p>
    <w:p w:rsidR="00DD6545" w:rsidRPr="0002217D" w:rsidRDefault="008E2024" w:rsidP="00DD6545">
      <w:pPr>
        <w:numPr>
          <w:ilvl w:val="0"/>
          <w:numId w:val="12"/>
        </w:numPr>
        <w:spacing w:before="156" w:after="156"/>
      </w:pPr>
      <w:r>
        <w:rPr>
          <w:rFonts w:ascii="宋体" w:hAnsi="宋体" w:cs="宋体" w:hint="eastAsia"/>
          <w:szCs w:val="22"/>
        </w:rPr>
        <w:t>棘突夹可安装患者示踪器，且可调整示踪器角度</w:t>
      </w:r>
      <w:r w:rsidR="00DD6545" w:rsidRPr="0002217D">
        <w:rPr>
          <w:rFonts w:ascii="宋体" w:hAnsi="宋体" w:cs="宋体" w:hint="eastAsia"/>
          <w:szCs w:val="22"/>
        </w:rPr>
        <w:t>；</w:t>
      </w:r>
    </w:p>
    <w:p w:rsidR="00DD6545" w:rsidRDefault="008E2024">
      <w:pPr>
        <w:numPr>
          <w:ilvl w:val="0"/>
          <w:numId w:val="12"/>
        </w:numPr>
        <w:spacing w:before="156" w:after="156"/>
      </w:pPr>
      <w:r>
        <w:rPr>
          <w:rFonts w:ascii="宋体" w:hAnsi="宋体" w:cs="宋体" w:hint="eastAsia"/>
          <w:szCs w:val="22"/>
        </w:rPr>
        <w:t>棘突夹结构简洁、大方，满足强度、刚度的情况下尽可能减重</w:t>
      </w:r>
      <w:r w:rsidR="00DD6545" w:rsidRPr="0002217D">
        <w:rPr>
          <w:rFonts w:ascii="宋体" w:hAnsi="宋体" w:cs="宋体" w:hint="eastAsia"/>
          <w:szCs w:val="22"/>
        </w:rPr>
        <w:t>；</w:t>
      </w:r>
    </w:p>
    <w:p w:rsidR="00DD6545" w:rsidRDefault="00DD6545" w:rsidP="00DD6545">
      <w:pPr>
        <w:numPr>
          <w:ilvl w:val="0"/>
          <w:numId w:val="6"/>
        </w:numPr>
        <w:rPr>
          <w:b/>
          <w:bCs/>
        </w:rPr>
      </w:pPr>
      <w:r>
        <w:rPr>
          <w:rFonts w:hint="eastAsia"/>
          <w:b/>
          <w:bCs/>
        </w:rPr>
        <w:t>风险项</w:t>
      </w:r>
    </w:p>
    <w:p w:rsidR="00DD6545" w:rsidRDefault="008E2024">
      <w:pPr>
        <w:numPr>
          <w:ilvl w:val="0"/>
          <w:numId w:val="13"/>
        </w:numPr>
        <w:spacing w:before="156" w:after="156"/>
      </w:pPr>
      <w:r>
        <w:rPr>
          <w:rFonts w:hint="eastAsia"/>
        </w:rPr>
        <w:t>棘突夹不能</w:t>
      </w:r>
      <w:r w:rsidR="00B8501F">
        <w:rPr>
          <w:rFonts w:hint="eastAsia"/>
        </w:rPr>
        <w:t>夹紧患者棘突，影响定位精度</w:t>
      </w:r>
      <w:r w:rsidR="00DD6545">
        <w:rPr>
          <w:rFonts w:hint="eastAsia"/>
        </w:rPr>
        <w:t>；</w:t>
      </w:r>
    </w:p>
    <w:p w:rsidR="00DD6545" w:rsidRDefault="00DD6545" w:rsidP="00DD6545">
      <w:pPr>
        <w:numPr>
          <w:ilvl w:val="0"/>
          <w:numId w:val="6"/>
        </w:numPr>
        <w:rPr>
          <w:b/>
          <w:bCs/>
        </w:rPr>
      </w:pPr>
      <w:r>
        <w:rPr>
          <w:rFonts w:hint="eastAsia"/>
          <w:b/>
          <w:bCs/>
        </w:rPr>
        <w:t>设计说明</w:t>
      </w:r>
    </w:p>
    <w:p w:rsidR="00DD6545" w:rsidRDefault="00B8501F" w:rsidP="00DD6545">
      <w:pPr>
        <w:pStyle w:val="af2"/>
        <w:numPr>
          <w:ilvl w:val="0"/>
          <w:numId w:val="14"/>
        </w:numPr>
        <w:spacing w:before="156" w:after="156"/>
        <w:ind w:firstLineChars="0"/>
      </w:pPr>
      <w:r>
        <w:rPr>
          <w:rFonts w:hint="eastAsia"/>
        </w:rPr>
        <w:t>棘突夹包括夹紧组件、锁紧螺钉、患者示踪器固定件、旋转连杆等，材质均为不锈钢</w:t>
      </w:r>
      <w:r w:rsidR="00E67D21">
        <w:rPr>
          <w:rFonts w:hint="eastAsia"/>
        </w:rPr>
        <w:t>。夹紧组件左</w:t>
      </w:r>
      <w:r w:rsidR="00E67D21">
        <w:rPr>
          <w:rFonts w:hint="eastAsia"/>
        </w:rPr>
        <w:t>/</w:t>
      </w:r>
      <w:r w:rsidR="00E67D21">
        <w:rPr>
          <w:rFonts w:hint="eastAsia"/>
        </w:rPr>
        <w:t>右叉上均设计有钢钉，拧紧锁紧螺钉可带动左</w:t>
      </w:r>
      <w:r w:rsidR="00E67D21">
        <w:rPr>
          <w:rFonts w:hint="eastAsia"/>
        </w:rPr>
        <w:t>/</w:t>
      </w:r>
      <w:r w:rsidR="00E67D21">
        <w:rPr>
          <w:rFonts w:hint="eastAsia"/>
        </w:rPr>
        <w:t>右叉夹紧棘突，且钢钉可嵌</w:t>
      </w:r>
      <w:r w:rsidR="00E67D21">
        <w:rPr>
          <w:rFonts w:hint="eastAsia"/>
        </w:rPr>
        <w:lastRenderedPageBreak/>
        <w:t>入到棘突内提高夹紧强度。旋转连杆可绕夹紧组件轴向旋转，患者示踪器固定件可绕旋转连杆轴向旋转，因此患者示踪器可根据实际场景</w:t>
      </w:r>
      <w:r w:rsidR="004A19DC">
        <w:rPr>
          <w:rFonts w:hint="eastAsia"/>
        </w:rPr>
        <w:t>调整反光球角度，提高双目识别精度。</w:t>
      </w:r>
    </w:p>
    <w:p w:rsidR="00DA4421" w:rsidRDefault="00DA4421" w:rsidP="00DD6545">
      <w:pPr>
        <w:pStyle w:val="af2"/>
        <w:numPr>
          <w:ilvl w:val="0"/>
          <w:numId w:val="14"/>
        </w:numPr>
        <w:spacing w:before="156" w:after="156"/>
        <w:ind w:firstLineChars="0"/>
      </w:pPr>
      <w:r>
        <w:rPr>
          <w:rFonts w:hint="eastAsia"/>
        </w:rPr>
        <w:t>棘突夹旋转连杆连接部分设计齿状结构，提高锁紧强度。</w:t>
      </w:r>
    </w:p>
    <w:p w:rsidR="00DD6545" w:rsidRDefault="004A19DC" w:rsidP="00DD6545">
      <w:pPr>
        <w:numPr>
          <w:ilvl w:val="0"/>
          <w:numId w:val="14"/>
        </w:numPr>
        <w:spacing w:before="156" w:after="156"/>
      </w:pPr>
      <w:r>
        <w:rPr>
          <w:rFonts w:hint="eastAsia"/>
        </w:rPr>
        <w:t>棘突夹结构相对简洁，整体重量较轻。</w:t>
      </w:r>
    </w:p>
    <w:p w:rsidR="00DD6545" w:rsidRDefault="00DD6545">
      <w:pPr>
        <w:spacing w:before="156" w:after="156"/>
        <w:jc w:val="center"/>
      </w:pPr>
      <w:r w:rsidRPr="001773D7">
        <w:rPr>
          <w:noProof/>
        </w:rPr>
        <w:t xml:space="preserve"> </w:t>
      </w:r>
      <w:r w:rsidR="004A19DC">
        <w:rPr>
          <w:noProof/>
        </w:rPr>
        <w:drawing>
          <wp:inline distT="0" distB="0" distL="0" distR="0" wp14:anchorId="3D3270BF" wp14:editId="531C1EA9">
            <wp:extent cx="3457575" cy="367861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2274" cy="3683616"/>
                    </a:xfrm>
                    <a:prstGeom prst="rect">
                      <a:avLst/>
                    </a:prstGeom>
                  </pic:spPr>
                </pic:pic>
              </a:graphicData>
            </a:graphic>
          </wp:inline>
        </w:drawing>
      </w:r>
    </w:p>
    <w:p w:rsidR="00DD6545" w:rsidRDefault="00DD6545" w:rsidP="00DD6545">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606" w:author="chenxia" w:date="2023-11-08T11:59:00Z">
        <w:r w:rsidR="00DD156B">
          <w:rPr>
            <w:noProof/>
          </w:rPr>
          <w:t>31</w:t>
        </w:r>
      </w:ins>
      <w:del w:id="607" w:author="chenxia" w:date="2023-11-08T11:59:00Z">
        <w:r w:rsidDel="00DD156B">
          <w:rPr>
            <w:rFonts w:hint="eastAsia"/>
            <w:noProof/>
          </w:rPr>
          <w:delText>29</w:delText>
        </w:r>
      </w:del>
      <w:r>
        <w:rPr>
          <w:rFonts w:hint="eastAsia"/>
        </w:rPr>
        <w:fldChar w:fldCharType="end"/>
      </w:r>
      <w:r>
        <w:rPr>
          <w:rFonts w:hint="eastAsia"/>
        </w:rPr>
        <w:t xml:space="preserve"> </w:t>
      </w:r>
      <w:r w:rsidR="004A19DC">
        <w:rPr>
          <w:rFonts w:hint="eastAsia"/>
        </w:rPr>
        <w:t>棘突夹</w:t>
      </w:r>
    </w:p>
    <w:p w:rsidR="00DD6545" w:rsidRDefault="00DD6545" w:rsidP="00DD6545">
      <w:pPr>
        <w:numPr>
          <w:ilvl w:val="0"/>
          <w:numId w:val="6"/>
        </w:numPr>
        <w:rPr>
          <w:b/>
          <w:bCs/>
        </w:rPr>
      </w:pPr>
      <w:r>
        <w:rPr>
          <w:rFonts w:hint="eastAsia"/>
          <w:b/>
          <w:bCs/>
        </w:rPr>
        <w:t>风险控制说明</w:t>
      </w:r>
    </w:p>
    <w:p w:rsidR="00DD6545" w:rsidRDefault="004A19DC" w:rsidP="00DD6545">
      <w:pPr>
        <w:pStyle w:val="a0"/>
        <w:ind w:firstLineChars="200" w:firstLine="420"/>
      </w:pPr>
      <w:r>
        <w:rPr>
          <w:rFonts w:hint="eastAsia"/>
        </w:rPr>
        <w:t>棘突夹夹紧组件左</w:t>
      </w:r>
      <w:r>
        <w:rPr>
          <w:rFonts w:hint="eastAsia"/>
        </w:rPr>
        <w:t>/</w:t>
      </w:r>
      <w:r>
        <w:rPr>
          <w:rFonts w:hint="eastAsia"/>
        </w:rPr>
        <w:t>右叉均设计钢钉，且钢钉布局相对错落，通过提高有效夹紧面积来提高夹紧强度</w:t>
      </w:r>
      <w:r w:rsidR="00DD6545">
        <w:rPr>
          <w:rFonts w:hint="eastAsia"/>
        </w:rPr>
        <w:t>。</w:t>
      </w:r>
    </w:p>
    <w:p w:rsidR="00DD6545" w:rsidRPr="003F3F11" w:rsidRDefault="00DD6545" w:rsidP="00DD6545">
      <w:pPr>
        <w:pStyle w:val="3"/>
      </w:pPr>
      <w:bookmarkStart w:id="608" w:name="_Toc150337239"/>
      <w:r w:rsidRPr="003F3F11">
        <w:rPr>
          <w:rFonts w:hint="eastAsia"/>
        </w:rPr>
        <w:t>固定杆和患者示踪器转接件详细设计说明</w:t>
      </w:r>
      <w:bookmarkEnd w:id="608"/>
    </w:p>
    <w:p w:rsidR="00DD6545" w:rsidRDefault="00DD6545" w:rsidP="00DD6545">
      <w:pPr>
        <w:numPr>
          <w:ilvl w:val="0"/>
          <w:numId w:val="6"/>
        </w:numPr>
        <w:rPr>
          <w:b/>
          <w:bCs/>
        </w:rPr>
      </w:pPr>
      <w:r>
        <w:rPr>
          <w:rFonts w:hint="eastAsia"/>
          <w:b/>
          <w:bCs/>
        </w:rPr>
        <w:t>设计需求</w:t>
      </w:r>
    </w:p>
    <w:p w:rsidR="004A19DC" w:rsidRPr="00DD156B" w:rsidRDefault="00783C72" w:rsidP="00DD156B">
      <w:pPr>
        <w:pStyle w:val="a0"/>
        <w:numPr>
          <w:ilvl w:val="0"/>
          <w:numId w:val="53"/>
        </w:numPr>
        <w:ind w:right="1470"/>
      </w:pPr>
      <w:r>
        <w:rPr>
          <w:rFonts w:ascii="宋体" w:hAnsi="宋体" w:cs="宋体" w:hint="eastAsia"/>
        </w:rPr>
        <w:t>固定杆带螺纹，可稳固</w:t>
      </w:r>
      <w:r w:rsidR="00DD6545">
        <w:rPr>
          <w:rFonts w:ascii="宋体" w:hAnsi="宋体" w:cs="宋体" w:hint="eastAsia"/>
        </w:rPr>
        <w:t>；</w:t>
      </w:r>
    </w:p>
    <w:p w:rsidR="004A19DC" w:rsidRPr="00DD156B" w:rsidRDefault="00783C72" w:rsidP="00DD156B">
      <w:pPr>
        <w:pStyle w:val="a0"/>
        <w:numPr>
          <w:ilvl w:val="0"/>
          <w:numId w:val="53"/>
        </w:numPr>
        <w:ind w:right="1470"/>
      </w:pPr>
      <w:r w:rsidRPr="00DD156B">
        <w:rPr>
          <w:rFonts w:ascii="宋体" w:hAnsi="宋体" w:cs="宋体" w:hint="eastAsia"/>
        </w:rPr>
        <w:t>固定杆和转接件可高温</w:t>
      </w:r>
      <w:r w:rsidR="00DD6545" w:rsidRPr="00DD156B">
        <w:rPr>
          <w:rFonts w:ascii="宋体" w:hAnsi="宋体" w:cs="宋体" w:hint="eastAsia"/>
        </w:rPr>
        <w:t>灭菌，不变形；</w:t>
      </w:r>
    </w:p>
    <w:p w:rsidR="00DD6545" w:rsidRPr="00DD156B" w:rsidRDefault="004A19DC" w:rsidP="00DD156B">
      <w:pPr>
        <w:pStyle w:val="a0"/>
        <w:numPr>
          <w:ilvl w:val="0"/>
          <w:numId w:val="53"/>
        </w:numPr>
        <w:ind w:right="1470"/>
      </w:pPr>
      <w:r w:rsidRPr="00DD156B">
        <w:rPr>
          <w:rFonts w:ascii="宋体" w:hAnsi="宋体" w:cs="宋体" w:hint="eastAsia"/>
          <w:szCs w:val="22"/>
        </w:rPr>
        <w:lastRenderedPageBreak/>
        <w:t>患者示踪器转接件可安装患者示踪器</w:t>
      </w:r>
      <w:r w:rsidR="00DD6545" w:rsidRPr="00DD156B">
        <w:rPr>
          <w:rFonts w:ascii="宋体" w:hAnsi="宋体" w:cs="宋体" w:hint="eastAsia"/>
          <w:szCs w:val="22"/>
        </w:rPr>
        <w:t>；</w:t>
      </w:r>
    </w:p>
    <w:p w:rsidR="004A19DC" w:rsidRPr="004A19DC" w:rsidRDefault="00DA4421" w:rsidP="00DD156B">
      <w:pPr>
        <w:pStyle w:val="a0"/>
        <w:numPr>
          <w:ilvl w:val="0"/>
          <w:numId w:val="53"/>
        </w:numPr>
        <w:ind w:right="1470"/>
      </w:pPr>
      <w:r>
        <w:rPr>
          <w:rFonts w:ascii="宋体" w:hAnsi="宋体" w:cs="宋体" w:hint="eastAsia"/>
          <w:szCs w:val="22"/>
        </w:rPr>
        <w:t>患者示踪器转接件可三个维度3</w:t>
      </w:r>
      <w:r>
        <w:rPr>
          <w:rFonts w:ascii="宋体" w:hAnsi="宋体" w:cs="宋体"/>
          <w:szCs w:val="22"/>
        </w:rPr>
        <w:t>60</w:t>
      </w:r>
      <w:r>
        <w:rPr>
          <w:rFonts w:ascii="宋体" w:hAnsi="宋体" w:cs="宋体" w:hint="eastAsia"/>
          <w:szCs w:val="22"/>
        </w:rPr>
        <w:t>°旋转调整示踪器朝向；</w:t>
      </w:r>
    </w:p>
    <w:p w:rsidR="00DD6545" w:rsidRDefault="00DA4421" w:rsidP="00DD156B">
      <w:pPr>
        <w:numPr>
          <w:ilvl w:val="0"/>
          <w:numId w:val="53"/>
        </w:numPr>
        <w:spacing w:before="156" w:after="156"/>
      </w:pPr>
      <w:r>
        <w:rPr>
          <w:rFonts w:hint="eastAsia"/>
        </w:rPr>
        <w:t>患者示踪器转接件可夹紧固定杆并调整夹紧高度；</w:t>
      </w:r>
    </w:p>
    <w:p w:rsidR="00DD6545" w:rsidRDefault="00DD6545" w:rsidP="00DD6545">
      <w:pPr>
        <w:numPr>
          <w:ilvl w:val="0"/>
          <w:numId w:val="6"/>
        </w:numPr>
        <w:rPr>
          <w:b/>
          <w:bCs/>
        </w:rPr>
      </w:pPr>
      <w:r>
        <w:rPr>
          <w:rFonts w:hint="eastAsia"/>
          <w:b/>
          <w:bCs/>
        </w:rPr>
        <w:t>风险项</w:t>
      </w:r>
    </w:p>
    <w:p w:rsidR="00DD6545" w:rsidRDefault="00DA4421" w:rsidP="00DD156B">
      <w:pPr>
        <w:numPr>
          <w:ilvl w:val="0"/>
          <w:numId w:val="54"/>
        </w:numPr>
        <w:spacing w:before="156" w:after="156"/>
      </w:pPr>
      <w:r>
        <w:rPr>
          <w:rFonts w:hint="eastAsia"/>
        </w:rPr>
        <w:t>固定杆固定不牢靠，影响定位精度</w:t>
      </w:r>
      <w:r w:rsidR="00DD6545">
        <w:rPr>
          <w:rFonts w:hint="eastAsia"/>
        </w:rPr>
        <w:t>；</w:t>
      </w:r>
    </w:p>
    <w:p w:rsidR="00DD6545" w:rsidRDefault="00DA4421" w:rsidP="00DD156B">
      <w:pPr>
        <w:numPr>
          <w:ilvl w:val="0"/>
          <w:numId w:val="54"/>
        </w:numPr>
        <w:spacing w:before="156" w:after="156"/>
      </w:pPr>
      <w:r>
        <w:rPr>
          <w:rFonts w:hint="eastAsia"/>
        </w:rPr>
        <w:t>患者示踪器固定不牢靠，影响定位精度</w:t>
      </w:r>
      <w:r w:rsidR="00DD6545">
        <w:rPr>
          <w:rFonts w:hint="eastAsia"/>
        </w:rPr>
        <w:t>；</w:t>
      </w:r>
    </w:p>
    <w:p w:rsidR="00DD6545" w:rsidRDefault="00DD6545" w:rsidP="00DD6545">
      <w:pPr>
        <w:numPr>
          <w:ilvl w:val="0"/>
          <w:numId w:val="6"/>
        </w:numPr>
        <w:rPr>
          <w:b/>
          <w:bCs/>
        </w:rPr>
      </w:pPr>
      <w:r>
        <w:rPr>
          <w:rFonts w:hint="eastAsia"/>
          <w:b/>
          <w:bCs/>
        </w:rPr>
        <w:t>设计说明</w:t>
      </w:r>
    </w:p>
    <w:p w:rsidR="00DD6545" w:rsidRDefault="00590793" w:rsidP="00DD156B">
      <w:pPr>
        <w:pStyle w:val="af2"/>
        <w:numPr>
          <w:ilvl w:val="0"/>
          <w:numId w:val="55"/>
        </w:numPr>
        <w:spacing w:before="156" w:after="156"/>
        <w:ind w:firstLineChars="0"/>
      </w:pPr>
      <w:r>
        <w:rPr>
          <w:rFonts w:hint="eastAsia"/>
        </w:rPr>
        <w:t>固定杆需固定在患者骨骼上，因此材质为</w:t>
      </w:r>
      <w:r>
        <w:rPr>
          <w:rFonts w:hint="eastAsia"/>
        </w:rPr>
        <w:t>3</w:t>
      </w:r>
      <w:r>
        <w:t>16L</w:t>
      </w:r>
      <w:r>
        <w:rPr>
          <w:rFonts w:hint="eastAsia"/>
        </w:rPr>
        <w:t>，端部设计有骨科螺钉，螺钉尺寸为</w:t>
      </w:r>
      <w:r>
        <w:rPr>
          <w:rFonts w:hint="eastAsia"/>
        </w:rPr>
        <w:t>3</w:t>
      </w:r>
      <w:r>
        <w:t>.5mm</w:t>
      </w:r>
      <w:r>
        <w:rPr>
          <w:rFonts w:hint="eastAsia"/>
        </w:rPr>
        <w:t>。</w:t>
      </w:r>
    </w:p>
    <w:p w:rsidR="00590793" w:rsidRDefault="00590793" w:rsidP="00DD156B">
      <w:pPr>
        <w:pStyle w:val="af2"/>
        <w:numPr>
          <w:ilvl w:val="0"/>
          <w:numId w:val="55"/>
        </w:numPr>
        <w:spacing w:before="156" w:after="156"/>
        <w:ind w:firstLineChars="0"/>
      </w:pPr>
      <w:r>
        <w:rPr>
          <w:rFonts w:hint="eastAsia"/>
        </w:rPr>
        <w:t>患者示踪器转接件包括患者示踪器固定件、旋转连杆、夹紧件、锁紧螺钉、限位件等，材质均为不锈钢。患者示踪器固定件可安装患者示踪器，且可绕旋转连杆轴向旋转。旋转连杆可绕夹紧件轴向旋转，夹紧件可绕限位件轴向旋转，拧紧锁紧螺钉可同时夹紧旋转连杆和固定杆。相关活动件连接部分均设计有齿状结构，可提高锁紧强度。</w:t>
      </w:r>
    </w:p>
    <w:p w:rsidR="00DD6545" w:rsidRDefault="00590793" w:rsidP="00DD156B">
      <w:pPr>
        <w:pStyle w:val="af2"/>
        <w:numPr>
          <w:ilvl w:val="0"/>
          <w:numId w:val="55"/>
        </w:numPr>
        <w:spacing w:before="156" w:after="156"/>
        <w:ind w:firstLineChars="0"/>
      </w:pPr>
      <w:r>
        <w:rPr>
          <w:rFonts w:hint="eastAsia"/>
        </w:rPr>
        <w:t>患者示踪器转接件结构相对简洁，整体重量较轻。</w:t>
      </w:r>
    </w:p>
    <w:p w:rsidR="00DD6545" w:rsidRDefault="00DD6545" w:rsidP="00DD6545">
      <w:pPr>
        <w:spacing w:before="156" w:after="156"/>
        <w:jc w:val="center"/>
      </w:pPr>
      <w:r w:rsidRPr="001773D7">
        <w:rPr>
          <w:noProof/>
        </w:rPr>
        <w:t xml:space="preserve"> </w:t>
      </w:r>
    </w:p>
    <w:p w:rsidR="00DD6545" w:rsidRDefault="00DD6545" w:rsidP="00DD6545">
      <w:pPr>
        <w:spacing w:before="156" w:after="156"/>
        <w:jc w:val="center"/>
      </w:pPr>
      <w:r w:rsidRPr="001773D7">
        <w:rPr>
          <w:noProof/>
        </w:rPr>
        <w:lastRenderedPageBreak/>
        <w:t xml:space="preserve"> </w:t>
      </w:r>
      <w:r w:rsidR="00DA4421">
        <w:rPr>
          <w:noProof/>
        </w:rPr>
        <w:drawing>
          <wp:inline distT="0" distB="0" distL="0" distR="0" wp14:anchorId="78D119F9" wp14:editId="08DE6AD5">
            <wp:extent cx="4638675" cy="3553562"/>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9926" cy="3562181"/>
                    </a:xfrm>
                    <a:prstGeom prst="rect">
                      <a:avLst/>
                    </a:prstGeom>
                  </pic:spPr>
                </pic:pic>
              </a:graphicData>
            </a:graphic>
          </wp:inline>
        </w:drawing>
      </w:r>
    </w:p>
    <w:p w:rsidR="00DD6545" w:rsidRDefault="00CA6311" w:rsidP="00DD156B">
      <w:pPr>
        <w:pStyle w:val="a5"/>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ins w:id="609" w:author="chenxia" w:date="2023-11-08T11:59:00Z">
        <w:r w:rsidR="00DD156B">
          <w:rPr>
            <w:noProof/>
          </w:rPr>
          <w:t>32</w:t>
        </w:r>
      </w:ins>
      <w:del w:id="610" w:author="chenxia" w:date="2023-11-08T11:59:00Z">
        <w:r w:rsidDel="00DD156B">
          <w:rPr>
            <w:noProof/>
          </w:rPr>
          <w:delText>33</w:delText>
        </w:r>
      </w:del>
      <w:r>
        <w:fldChar w:fldCharType="end"/>
      </w:r>
      <w:r w:rsidR="00DA4421">
        <w:rPr>
          <w:rFonts w:hint="eastAsia"/>
        </w:rPr>
        <w:t>患者示踪器转接</w:t>
      </w:r>
      <w:r w:rsidR="00DD6545">
        <w:rPr>
          <w:rFonts w:hint="eastAsia"/>
        </w:rPr>
        <w:t>件</w:t>
      </w:r>
      <w:r w:rsidR="00DA4421">
        <w:rPr>
          <w:rFonts w:hint="eastAsia"/>
        </w:rPr>
        <w:t>和固定杆</w:t>
      </w:r>
    </w:p>
    <w:p w:rsidR="00DD6545" w:rsidRDefault="00DD6545" w:rsidP="00DD6545">
      <w:pPr>
        <w:numPr>
          <w:ilvl w:val="0"/>
          <w:numId w:val="6"/>
        </w:numPr>
        <w:rPr>
          <w:b/>
          <w:bCs/>
        </w:rPr>
      </w:pPr>
      <w:r>
        <w:rPr>
          <w:rFonts w:hint="eastAsia"/>
          <w:b/>
          <w:bCs/>
        </w:rPr>
        <w:t>风险控制说明</w:t>
      </w:r>
    </w:p>
    <w:p w:rsidR="00DD6545" w:rsidRDefault="00590793" w:rsidP="00DD6545">
      <w:pPr>
        <w:pStyle w:val="a0"/>
        <w:ind w:firstLineChars="200" w:firstLine="420"/>
        <w:rPr>
          <w:b/>
          <w:bCs/>
          <w:u w:val="single"/>
        </w:rPr>
      </w:pPr>
      <w:r>
        <w:rPr>
          <w:rFonts w:hint="eastAsia"/>
        </w:rPr>
        <w:t>固定杆螺钉参考骨科螺纹标准设计，可确保稳固性。患者示踪器转接件上均设计有齿状结构，调整示踪器角度后可提高夹紧稳固性。</w:t>
      </w:r>
    </w:p>
    <w:p w:rsidR="00A56EEE" w:rsidRDefault="00494307">
      <w:pPr>
        <w:pStyle w:val="3"/>
      </w:pPr>
      <w:bookmarkStart w:id="611" w:name="_Toc4500"/>
      <w:bookmarkStart w:id="612" w:name="_Toc113279204"/>
      <w:bookmarkStart w:id="613" w:name="_Toc28368"/>
      <w:bookmarkStart w:id="614" w:name="_Toc2581"/>
      <w:bookmarkStart w:id="615" w:name="_Toc21479"/>
      <w:bookmarkStart w:id="616" w:name="_Toc28815"/>
      <w:bookmarkStart w:id="617" w:name="_Toc150337240"/>
      <w:r>
        <w:rPr>
          <w:rFonts w:hint="eastAsia"/>
        </w:rPr>
        <w:t>机械臂配准板详细设计说明</w:t>
      </w:r>
      <w:bookmarkEnd w:id="611"/>
      <w:bookmarkEnd w:id="612"/>
      <w:bookmarkEnd w:id="613"/>
      <w:bookmarkEnd w:id="614"/>
      <w:bookmarkEnd w:id="615"/>
      <w:bookmarkEnd w:id="616"/>
      <w:bookmarkEnd w:id="617"/>
    </w:p>
    <w:p w:rsidR="00C04654" w:rsidRDefault="00494307" w:rsidP="00DD156B">
      <w:pPr>
        <w:numPr>
          <w:ilvl w:val="0"/>
          <w:numId w:val="6"/>
        </w:numPr>
      </w:pPr>
      <w:bookmarkStart w:id="618" w:name="_Toc15390"/>
      <w:bookmarkStart w:id="619" w:name="_Toc14808"/>
      <w:bookmarkStart w:id="620" w:name="_Toc3825"/>
      <w:r>
        <w:rPr>
          <w:rFonts w:hint="eastAsia"/>
          <w:b/>
          <w:bCs/>
        </w:rPr>
        <w:t>设计需求</w:t>
      </w:r>
      <w:bookmarkEnd w:id="618"/>
      <w:bookmarkEnd w:id="619"/>
      <w:bookmarkEnd w:id="620"/>
    </w:p>
    <w:p w:rsidR="00C04654" w:rsidRDefault="009E68CC" w:rsidP="00DD156B">
      <w:pPr>
        <w:pStyle w:val="af2"/>
        <w:numPr>
          <w:ilvl w:val="0"/>
          <w:numId w:val="67"/>
        </w:numPr>
        <w:spacing w:before="156" w:after="156"/>
        <w:ind w:firstLineChars="0"/>
      </w:pPr>
      <w:r>
        <w:rPr>
          <w:rFonts w:hint="eastAsia"/>
        </w:rPr>
        <w:t>配准板可同时兼顾创伤和脊柱术式；</w:t>
      </w:r>
    </w:p>
    <w:p w:rsidR="00C04654" w:rsidRPr="00C04654" w:rsidRDefault="00C04654" w:rsidP="00DD156B">
      <w:pPr>
        <w:pStyle w:val="af2"/>
        <w:numPr>
          <w:ilvl w:val="0"/>
          <w:numId w:val="67"/>
        </w:numPr>
        <w:spacing w:before="156" w:after="156"/>
        <w:ind w:firstLineChars="0"/>
      </w:pPr>
      <w:r w:rsidRPr="00DD156B">
        <w:rPr>
          <w:rFonts w:ascii="宋体" w:hAnsi="宋体" w:cs="宋体" w:hint="eastAsia"/>
        </w:rPr>
        <w:t>配准板</w:t>
      </w:r>
      <w:r w:rsidRPr="00DD156B">
        <w:rPr>
          <w:rFonts w:ascii="宋体" w:hAnsi="宋体" w:cs="宋体"/>
        </w:rPr>
        <w:t>x</w:t>
      </w:r>
      <w:r w:rsidRPr="00DD156B">
        <w:rPr>
          <w:rFonts w:ascii="宋体" w:hAnsi="宋体" w:cs="宋体" w:hint="eastAsia"/>
        </w:rPr>
        <w:t>光的穿透性好，且透视后要除标记球外无残影；</w:t>
      </w:r>
    </w:p>
    <w:p w:rsidR="00C04654" w:rsidRPr="00DD156B" w:rsidRDefault="00C04654" w:rsidP="00DD156B">
      <w:pPr>
        <w:pStyle w:val="af2"/>
        <w:numPr>
          <w:ilvl w:val="0"/>
          <w:numId w:val="67"/>
        </w:numPr>
        <w:spacing w:before="156" w:after="156"/>
        <w:ind w:firstLineChars="0"/>
        <w:rPr>
          <w:rFonts w:ascii="宋体" w:hAnsi="宋体" w:cs="宋体"/>
          <w:szCs w:val="22"/>
        </w:rPr>
      </w:pPr>
      <w:r w:rsidRPr="00DD156B">
        <w:rPr>
          <w:rFonts w:ascii="宋体" w:hAnsi="宋体" w:cs="宋体" w:hint="eastAsia"/>
        </w:rPr>
        <w:t>配准板低温灭菌，不变形；</w:t>
      </w:r>
    </w:p>
    <w:p w:rsidR="00C04654" w:rsidRPr="00DD156B" w:rsidRDefault="00C04654" w:rsidP="00DD156B">
      <w:pPr>
        <w:pStyle w:val="af2"/>
        <w:numPr>
          <w:ilvl w:val="0"/>
          <w:numId w:val="67"/>
        </w:numPr>
        <w:spacing w:before="156" w:after="156"/>
        <w:ind w:firstLineChars="0"/>
        <w:rPr>
          <w:rFonts w:ascii="宋体" w:hAnsi="宋体" w:cs="宋体"/>
          <w:szCs w:val="22"/>
        </w:rPr>
      </w:pPr>
      <w:r w:rsidRPr="00DD156B">
        <w:rPr>
          <w:rFonts w:ascii="宋体" w:hAnsi="宋体" w:cs="宋体" w:hint="eastAsia"/>
          <w:szCs w:val="22"/>
        </w:rPr>
        <w:t>配准板标记球固定牢靠，反复使用后不能脱落，且批量生产精度一致性较高；</w:t>
      </w:r>
    </w:p>
    <w:p w:rsidR="00C04654" w:rsidRDefault="00C04654" w:rsidP="00DD156B">
      <w:pPr>
        <w:pStyle w:val="af2"/>
        <w:numPr>
          <w:ilvl w:val="0"/>
          <w:numId w:val="67"/>
        </w:numPr>
        <w:spacing w:before="156" w:after="156"/>
        <w:ind w:firstLineChars="0"/>
      </w:pPr>
      <w:r w:rsidRPr="00DD156B">
        <w:rPr>
          <w:rFonts w:ascii="宋体" w:hAnsi="宋体" w:cs="宋体" w:hint="eastAsia"/>
          <w:szCs w:val="22"/>
        </w:rPr>
        <w:t>配准板双层设计，每层安装一定数量的钢珠球，且相互不重叠；</w:t>
      </w:r>
    </w:p>
    <w:p w:rsidR="00A56EEE" w:rsidRDefault="00C04654" w:rsidP="00DD156B">
      <w:pPr>
        <w:pStyle w:val="af2"/>
        <w:numPr>
          <w:ilvl w:val="0"/>
          <w:numId w:val="67"/>
        </w:numPr>
        <w:spacing w:before="156" w:after="156"/>
        <w:ind w:firstLineChars="0"/>
      </w:pPr>
      <w:r w:rsidRPr="0002217D">
        <w:rPr>
          <w:rFonts w:ascii="宋体" w:hAnsi="宋体" w:cs="宋体" w:hint="eastAsia"/>
          <w:szCs w:val="22"/>
        </w:rPr>
        <w:t>配准板可安装P</w:t>
      </w:r>
      <w:r w:rsidRPr="0002217D">
        <w:rPr>
          <w:rFonts w:ascii="宋体" w:hAnsi="宋体" w:cs="宋体"/>
          <w:szCs w:val="22"/>
        </w:rPr>
        <w:t>C</w:t>
      </w:r>
      <w:r w:rsidRPr="0002217D">
        <w:rPr>
          <w:rFonts w:ascii="宋体" w:hAnsi="宋体" w:cs="宋体" w:hint="eastAsia"/>
          <w:szCs w:val="22"/>
        </w:rPr>
        <w:t>反光球供双目相机识别位置信息；</w:t>
      </w:r>
    </w:p>
    <w:p w:rsidR="00A56EEE" w:rsidRDefault="00494307">
      <w:pPr>
        <w:numPr>
          <w:ilvl w:val="0"/>
          <w:numId w:val="6"/>
        </w:numPr>
        <w:rPr>
          <w:b/>
          <w:bCs/>
        </w:rPr>
      </w:pPr>
      <w:bookmarkStart w:id="621" w:name="_Toc5497"/>
      <w:bookmarkStart w:id="622" w:name="_Toc30064"/>
      <w:bookmarkStart w:id="623" w:name="_Toc12849"/>
      <w:r>
        <w:rPr>
          <w:rFonts w:hint="eastAsia"/>
          <w:b/>
          <w:bCs/>
        </w:rPr>
        <w:lastRenderedPageBreak/>
        <w:t>风险项</w:t>
      </w:r>
      <w:bookmarkEnd w:id="621"/>
      <w:bookmarkEnd w:id="622"/>
      <w:bookmarkEnd w:id="623"/>
    </w:p>
    <w:p w:rsidR="00A56EEE" w:rsidRDefault="00494307" w:rsidP="00DD156B">
      <w:pPr>
        <w:numPr>
          <w:ilvl w:val="0"/>
          <w:numId w:val="57"/>
        </w:numPr>
        <w:spacing w:before="156" w:after="156"/>
      </w:pPr>
      <w:r>
        <w:rPr>
          <w:rFonts w:hint="eastAsia"/>
        </w:rPr>
        <w:t>配准板变形；</w:t>
      </w:r>
    </w:p>
    <w:p w:rsidR="00A56EEE" w:rsidRDefault="00494307" w:rsidP="00DD156B">
      <w:pPr>
        <w:numPr>
          <w:ilvl w:val="0"/>
          <w:numId w:val="57"/>
        </w:numPr>
        <w:spacing w:before="156" w:after="156"/>
      </w:pPr>
      <w:r>
        <w:rPr>
          <w:rFonts w:hint="eastAsia"/>
        </w:rPr>
        <w:t>P</w:t>
      </w:r>
      <w:r>
        <w:t>C</w:t>
      </w:r>
      <w:r>
        <w:rPr>
          <w:rFonts w:hint="eastAsia"/>
        </w:rPr>
        <w:t>反光球反光涂层被破坏；</w:t>
      </w:r>
    </w:p>
    <w:p w:rsidR="00A56EEE" w:rsidRDefault="00494307">
      <w:pPr>
        <w:numPr>
          <w:ilvl w:val="0"/>
          <w:numId w:val="6"/>
        </w:numPr>
        <w:rPr>
          <w:b/>
          <w:bCs/>
        </w:rPr>
      </w:pPr>
      <w:bookmarkStart w:id="624" w:name="_Toc4333"/>
      <w:bookmarkStart w:id="625" w:name="_Toc16107"/>
      <w:bookmarkStart w:id="626" w:name="_Toc11969"/>
      <w:r>
        <w:rPr>
          <w:rFonts w:hint="eastAsia"/>
          <w:b/>
          <w:bCs/>
        </w:rPr>
        <w:t>设计说明</w:t>
      </w:r>
      <w:bookmarkEnd w:id="624"/>
      <w:bookmarkEnd w:id="625"/>
      <w:bookmarkEnd w:id="626"/>
    </w:p>
    <w:p w:rsidR="00C04654" w:rsidRDefault="00C04654" w:rsidP="00DD156B">
      <w:pPr>
        <w:pStyle w:val="af2"/>
        <w:numPr>
          <w:ilvl w:val="0"/>
          <w:numId w:val="69"/>
        </w:numPr>
        <w:spacing w:before="156" w:after="156"/>
        <w:ind w:firstLineChars="0"/>
      </w:pPr>
      <w:r>
        <w:rPr>
          <w:rFonts w:hint="eastAsia"/>
        </w:rPr>
        <w:t>配准板组件包括配准板主体、手柄、示踪器、钢珠球等，其中配准板主体和手柄通过螺钉固定方式紧固，示踪器则采用螺钉固定方式安装在手柄上，钢珠球胶水粘接在配准板主体上；</w:t>
      </w:r>
    </w:p>
    <w:p w:rsidR="00C04654" w:rsidRDefault="00C04654" w:rsidP="00DD156B">
      <w:pPr>
        <w:pStyle w:val="af2"/>
        <w:numPr>
          <w:ilvl w:val="0"/>
          <w:numId w:val="69"/>
        </w:numPr>
        <w:spacing w:before="156" w:after="156"/>
        <w:ind w:firstLineChars="0"/>
      </w:pPr>
      <w:r>
        <w:rPr>
          <w:rFonts w:hint="eastAsia"/>
        </w:rPr>
        <w:t>配准板主体采用</w:t>
      </w:r>
      <w:r>
        <w:rPr>
          <w:rFonts w:hint="eastAsia"/>
        </w:rPr>
        <w:t>P</w:t>
      </w:r>
      <w:r>
        <w:t>EEK</w:t>
      </w:r>
      <w:r>
        <w:rPr>
          <w:rFonts w:hint="eastAsia"/>
        </w:rPr>
        <w:t>材质，手柄采用不锈钢材质，结构设计上需保证钢珠球远离不锈钢手柄来减少配准过程中金属对</w:t>
      </w:r>
      <w:r>
        <w:rPr>
          <w:rFonts w:hint="eastAsia"/>
        </w:rPr>
        <w:t>X</w:t>
      </w:r>
      <w:r>
        <w:rPr>
          <w:rFonts w:hint="eastAsia"/>
        </w:rPr>
        <w:t>射线成像的影响。另外，配准板主体设计成六角喇叭口斜面形式，有助于提高最终产品使用的结构刚性和强度。配准板主体上下两斜面上分别镶嵌不锈钢钢珠（共</w:t>
      </w:r>
      <w:r>
        <w:rPr>
          <w:rFonts w:hint="eastAsia"/>
        </w:rPr>
        <w:t>1</w:t>
      </w:r>
      <w:r>
        <w:t>0</w:t>
      </w:r>
      <w:r>
        <w:rPr>
          <w:rFonts w:hint="eastAsia"/>
        </w:rPr>
        <w:t>个），上下两层钢珠在</w:t>
      </w:r>
      <w:r>
        <w:rPr>
          <w:rFonts w:hint="eastAsia"/>
        </w:rPr>
        <w:t>X</w:t>
      </w:r>
      <w:r>
        <w:rPr>
          <w:rFonts w:hint="eastAsia"/>
        </w:rPr>
        <w:t>射线透视成像中相互不重叠；上下两斜面钢珠球附近分别设计探针标定孔用于探针校准配准板的精度。配准板主体左右两面设计通槽口，减少</w:t>
      </w:r>
      <w:r>
        <w:rPr>
          <w:rFonts w:hint="eastAsia"/>
        </w:rPr>
        <w:t>X</w:t>
      </w:r>
      <w:r>
        <w:rPr>
          <w:rFonts w:hint="eastAsia"/>
        </w:rPr>
        <w:t>射线透视材质厚度，降低图像的阴影。</w:t>
      </w:r>
    </w:p>
    <w:p w:rsidR="00C04654" w:rsidRDefault="00C04654" w:rsidP="00DD156B">
      <w:pPr>
        <w:pStyle w:val="af2"/>
        <w:numPr>
          <w:ilvl w:val="0"/>
          <w:numId w:val="69"/>
        </w:numPr>
        <w:spacing w:before="156" w:after="156"/>
        <w:ind w:firstLineChars="0"/>
      </w:pPr>
      <w:r>
        <w:rPr>
          <w:rFonts w:hint="eastAsia"/>
        </w:rPr>
        <w:t>配准板上安装两个示踪器，每个示踪器上有</w:t>
      </w:r>
      <w:r>
        <w:rPr>
          <w:rFonts w:hint="eastAsia"/>
        </w:rPr>
        <w:t>4</w:t>
      </w:r>
      <w:r>
        <w:rPr>
          <w:rFonts w:hint="eastAsia"/>
        </w:rPr>
        <w:t>个</w:t>
      </w:r>
      <w:r>
        <w:rPr>
          <w:rFonts w:hint="eastAsia"/>
        </w:rPr>
        <w:t>P</w:t>
      </w:r>
      <w:r>
        <w:t>C</w:t>
      </w:r>
      <w:r>
        <w:rPr>
          <w:rFonts w:hint="eastAsia"/>
        </w:rPr>
        <w:t>反光球，反光球排布方式需不相同，可供双目相机在不同角度下识别配准板的位置信息。</w:t>
      </w:r>
      <w:r>
        <w:rPr>
          <w:rFonts w:hint="eastAsia"/>
        </w:rPr>
        <w:t>P</w:t>
      </w:r>
      <w:r>
        <w:t>C</w:t>
      </w:r>
      <w:r>
        <w:rPr>
          <w:rFonts w:hint="eastAsia"/>
        </w:rPr>
        <w:t>反光球采用压紧固定方式，并安装</w:t>
      </w:r>
      <w:r>
        <w:rPr>
          <w:rFonts w:hint="eastAsia"/>
        </w:rPr>
        <w:t>O</w:t>
      </w:r>
      <w:r>
        <w:rPr>
          <w:rFonts w:hint="eastAsia"/>
        </w:rPr>
        <w:t>型圈用于缓冲和防水，防止消毒灭菌过程中对反光涂层造成破坏；</w:t>
      </w:r>
    </w:p>
    <w:p w:rsidR="00FF1B43" w:rsidRDefault="00C04654" w:rsidP="00DD156B">
      <w:pPr>
        <w:pStyle w:val="af2"/>
        <w:numPr>
          <w:ilvl w:val="0"/>
          <w:numId w:val="69"/>
        </w:numPr>
        <w:spacing w:before="156" w:after="156"/>
        <w:ind w:firstLineChars="0"/>
      </w:pPr>
      <w:r>
        <w:rPr>
          <w:rFonts w:hint="eastAsia"/>
        </w:rPr>
        <w:t>配准板组件整体重量应尽可能轻以减少机械臂负担，同时整体造型应美观、简洁；</w:t>
      </w:r>
    </w:p>
    <w:p w:rsidR="00A56EEE" w:rsidRDefault="00C04654" w:rsidP="00DD156B">
      <w:pPr>
        <w:pStyle w:val="af2"/>
        <w:numPr>
          <w:ilvl w:val="0"/>
          <w:numId w:val="69"/>
        </w:numPr>
        <w:spacing w:before="156" w:after="156"/>
        <w:ind w:firstLineChars="0"/>
      </w:pPr>
      <w:r>
        <w:rPr>
          <w:rFonts w:hint="eastAsia"/>
        </w:rPr>
        <w:t>配准板手柄和主体中心平面成</w:t>
      </w:r>
      <w:r>
        <w:t>60</w:t>
      </w:r>
      <w:r>
        <w:rPr>
          <w:rFonts w:hint="eastAsia"/>
        </w:rPr>
        <w:t>°，便于配准板</w:t>
      </w:r>
      <w:r>
        <w:t>X</w:t>
      </w:r>
      <w:r>
        <w:rPr>
          <w:rFonts w:hint="eastAsia"/>
        </w:rPr>
        <w:t>光拍片；</w:t>
      </w:r>
    </w:p>
    <w:p w:rsidR="00A56EEE" w:rsidRDefault="001773D7">
      <w:pPr>
        <w:spacing w:before="156" w:after="156"/>
        <w:jc w:val="center"/>
      </w:pPr>
      <w:r w:rsidRPr="001773D7">
        <w:rPr>
          <w:noProof/>
        </w:rPr>
        <w:lastRenderedPageBreak/>
        <w:t xml:space="preserve"> </w:t>
      </w:r>
      <w:r>
        <w:rPr>
          <w:noProof/>
        </w:rPr>
        <w:drawing>
          <wp:inline distT="0" distB="0" distL="0" distR="0" wp14:anchorId="5BCDDDE4" wp14:editId="03C65923">
            <wp:extent cx="3267075" cy="2284514"/>
            <wp:effectExtent l="0" t="0" r="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9847" cy="2293445"/>
                    </a:xfrm>
                    <a:prstGeom prst="rect">
                      <a:avLst/>
                    </a:prstGeom>
                  </pic:spPr>
                </pic:pic>
              </a:graphicData>
            </a:graphic>
          </wp:inline>
        </w:drawing>
      </w:r>
    </w:p>
    <w:p w:rsidR="00A56EEE" w:rsidRDefault="001773D7">
      <w:pPr>
        <w:spacing w:before="156" w:after="156"/>
        <w:jc w:val="center"/>
      </w:pPr>
      <w:r w:rsidRPr="001773D7">
        <w:rPr>
          <w:noProof/>
        </w:rPr>
        <w:t xml:space="preserve"> </w:t>
      </w:r>
      <w:r>
        <w:rPr>
          <w:noProof/>
        </w:rPr>
        <w:drawing>
          <wp:inline distT="0" distB="0" distL="0" distR="0" wp14:anchorId="5647471D" wp14:editId="077FFB81">
            <wp:extent cx="3524250" cy="2753294"/>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2376" cy="2759642"/>
                    </a:xfrm>
                    <a:prstGeom prst="rect">
                      <a:avLst/>
                    </a:prstGeom>
                  </pic:spPr>
                </pic:pic>
              </a:graphicData>
            </a:graphic>
          </wp:inline>
        </w:drawing>
      </w:r>
    </w:p>
    <w:p w:rsidR="00A56EEE" w:rsidRDefault="00494307">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627" w:author="chenxia" w:date="2023-11-08T11:59:00Z">
        <w:r w:rsidR="00DD156B">
          <w:rPr>
            <w:noProof/>
          </w:rPr>
          <w:t>33</w:t>
        </w:r>
      </w:ins>
      <w:del w:id="628" w:author="chenxia" w:date="2023-11-08T11:59:00Z">
        <w:r w:rsidDel="00DD156B">
          <w:rPr>
            <w:rFonts w:hint="eastAsia"/>
            <w:noProof/>
          </w:rPr>
          <w:delText>29</w:delText>
        </w:r>
      </w:del>
      <w:r>
        <w:rPr>
          <w:rFonts w:hint="eastAsia"/>
        </w:rPr>
        <w:fldChar w:fldCharType="end"/>
      </w:r>
      <w:r>
        <w:rPr>
          <w:rFonts w:hint="eastAsia"/>
        </w:rPr>
        <w:t xml:space="preserve"> </w:t>
      </w:r>
      <w:r>
        <w:rPr>
          <w:rFonts w:hint="eastAsia"/>
        </w:rPr>
        <w:t>机械臂配准板组件</w:t>
      </w:r>
    </w:p>
    <w:p w:rsidR="00A56EEE" w:rsidRDefault="00494307">
      <w:pPr>
        <w:numPr>
          <w:ilvl w:val="0"/>
          <w:numId w:val="6"/>
        </w:numPr>
        <w:rPr>
          <w:b/>
          <w:bCs/>
        </w:rPr>
      </w:pPr>
      <w:bookmarkStart w:id="629" w:name="_Toc20865"/>
      <w:bookmarkStart w:id="630" w:name="_Toc9871"/>
      <w:bookmarkStart w:id="631" w:name="_Toc20827"/>
      <w:r>
        <w:rPr>
          <w:rFonts w:hint="eastAsia"/>
          <w:b/>
          <w:bCs/>
        </w:rPr>
        <w:t>风险控制说明</w:t>
      </w:r>
      <w:bookmarkEnd w:id="629"/>
      <w:bookmarkEnd w:id="630"/>
      <w:bookmarkEnd w:id="631"/>
    </w:p>
    <w:p w:rsidR="00A56EEE" w:rsidRDefault="00494307">
      <w:pPr>
        <w:spacing w:before="156" w:after="156"/>
        <w:ind w:firstLine="420"/>
      </w:pPr>
      <w:r>
        <w:rPr>
          <w:rFonts w:hint="eastAsia"/>
        </w:rPr>
        <w:t>配准板主体整体强度、刚性可靠；反光球固定结构需通过防水测试，参考相关的反光球防水测试报告。</w:t>
      </w:r>
    </w:p>
    <w:p w:rsidR="00A56EEE" w:rsidRDefault="00494307">
      <w:pPr>
        <w:pStyle w:val="3"/>
      </w:pPr>
      <w:bookmarkStart w:id="632" w:name="_Toc29123"/>
      <w:bookmarkStart w:id="633" w:name="_Toc113279205"/>
      <w:bookmarkStart w:id="634" w:name="_Toc150337241"/>
      <w:r>
        <w:rPr>
          <w:rFonts w:hint="eastAsia"/>
        </w:rPr>
        <w:t>探针详细设计说明</w:t>
      </w:r>
      <w:bookmarkEnd w:id="632"/>
      <w:bookmarkEnd w:id="633"/>
      <w:bookmarkEnd w:id="634"/>
    </w:p>
    <w:p w:rsidR="00A56EEE" w:rsidRDefault="00494307">
      <w:pPr>
        <w:numPr>
          <w:ilvl w:val="0"/>
          <w:numId w:val="15"/>
        </w:numPr>
        <w:rPr>
          <w:b/>
          <w:bCs/>
        </w:rPr>
      </w:pPr>
      <w:r>
        <w:rPr>
          <w:rFonts w:hint="eastAsia"/>
          <w:b/>
          <w:bCs/>
        </w:rPr>
        <w:t>设计需求</w:t>
      </w:r>
    </w:p>
    <w:p w:rsidR="00A56EEE" w:rsidRDefault="00494307">
      <w:pPr>
        <w:numPr>
          <w:ilvl w:val="0"/>
          <w:numId w:val="16"/>
        </w:numPr>
        <w:spacing w:before="156" w:after="156" w:line="240" w:lineRule="auto"/>
        <w:rPr>
          <w:rFonts w:ascii="宋体" w:hAnsi="宋体" w:cs="宋体"/>
        </w:rPr>
      </w:pPr>
      <w:r>
        <w:rPr>
          <w:rFonts w:ascii="Times New Roman" w:hAnsi="Times New Roman" w:cs="Times New Roman" w:hint="eastAsia"/>
          <w:szCs w:val="21"/>
        </w:rPr>
        <w:t>端部针状结构，尾部可安装</w:t>
      </w:r>
      <w:r>
        <w:rPr>
          <w:rFonts w:ascii="Times New Roman" w:hAnsi="Times New Roman" w:cs="Times New Roman" w:hint="eastAsia"/>
          <w:szCs w:val="21"/>
        </w:rPr>
        <w:t>4</w:t>
      </w:r>
      <w:r>
        <w:rPr>
          <w:rFonts w:ascii="Times New Roman" w:hAnsi="Times New Roman" w:cs="Times New Roman" w:hint="eastAsia"/>
          <w:szCs w:val="21"/>
        </w:rPr>
        <w:t>个</w:t>
      </w:r>
      <w:r>
        <w:rPr>
          <w:rFonts w:hint="eastAsia"/>
        </w:rPr>
        <w:t>P</w:t>
      </w:r>
      <w:r>
        <w:t>C</w:t>
      </w:r>
      <w:r>
        <w:rPr>
          <w:rFonts w:hint="eastAsia"/>
        </w:rPr>
        <w:t>反光球</w:t>
      </w:r>
      <w:r>
        <w:rPr>
          <w:rFonts w:ascii="宋体" w:hAnsi="宋体" w:cs="宋体" w:hint="eastAsia"/>
        </w:rPr>
        <w:t>；</w:t>
      </w:r>
    </w:p>
    <w:p w:rsidR="00A56EEE" w:rsidRDefault="00494307">
      <w:pPr>
        <w:numPr>
          <w:ilvl w:val="0"/>
          <w:numId w:val="16"/>
        </w:numPr>
        <w:spacing w:before="156" w:after="156" w:line="240" w:lineRule="auto"/>
        <w:rPr>
          <w:rFonts w:ascii="宋体" w:hAnsi="宋体" w:cs="宋体"/>
        </w:rPr>
      </w:pPr>
      <w:r>
        <w:rPr>
          <w:rFonts w:ascii="宋体" w:hAnsi="宋体" w:cs="宋体" w:hint="eastAsia"/>
        </w:rPr>
        <w:t>可低温灭菌，支架不发生形变且不影响</w:t>
      </w:r>
      <w:r>
        <w:rPr>
          <w:rFonts w:ascii="宋体" w:hAnsi="宋体" w:cs="宋体"/>
        </w:rPr>
        <w:t>PC</w:t>
      </w:r>
      <w:r>
        <w:rPr>
          <w:rFonts w:ascii="宋体" w:hAnsi="宋体" w:cs="宋体" w:hint="eastAsia"/>
        </w:rPr>
        <w:t>反光球功能；</w:t>
      </w:r>
    </w:p>
    <w:p w:rsidR="00A56EEE" w:rsidRDefault="00494307">
      <w:pPr>
        <w:numPr>
          <w:ilvl w:val="0"/>
          <w:numId w:val="16"/>
        </w:numPr>
        <w:spacing w:before="156" w:after="156" w:line="240" w:lineRule="auto"/>
        <w:rPr>
          <w:rFonts w:ascii="宋体" w:hAnsi="宋体" w:cs="宋体"/>
        </w:rPr>
      </w:pPr>
      <w:r>
        <w:rPr>
          <w:rFonts w:ascii="宋体" w:hAnsi="宋体" w:cs="宋体" w:hint="eastAsia"/>
        </w:rPr>
        <w:t>可用于标定通道、配准板等；</w:t>
      </w:r>
    </w:p>
    <w:p w:rsidR="00A56EEE" w:rsidRDefault="00494307">
      <w:pPr>
        <w:numPr>
          <w:ilvl w:val="0"/>
          <w:numId w:val="15"/>
        </w:numPr>
        <w:rPr>
          <w:b/>
          <w:bCs/>
        </w:rPr>
      </w:pPr>
      <w:r>
        <w:rPr>
          <w:rFonts w:hint="eastAsia"/>
          <w:b/>
          <w:bCs/>
        </w:rPr>
        <w:lastRenderedPageBreak/>
        <w:t>风险项</w:t>
      </w:r>
    </w:p>
    <w:p w:rsidR="00A56EEE" w:rsidRDefault="00494307">
      <w:pPr>
        <w:numPr>
          <w:ilvl w:val="0"/>
          <w:numId w:val="17"/>
        </w:numPr>
        <w:spacing w:before="156" w:after="156" w:line="240" w:lineRule="auto"/>
      </w:pPr>
      <w:r>
        <w:rPr>
          <w:rFonts w:hint="eastAsia"/>
        </w:rPr>
        <w:t>支架发生形变；</w:t>
      </w:r>
    </w:p>
    <w:p w:rsidR="00A56EEE" w:rsidRDefault="00494307">
      <w:pPr>
        <w:numPr>
          <w:ilvl w:val="0"/>
          <w:numId w:val="17"/>
        </w:numPr>
        <w:spacing w:before="156" w:after="156" w:line="240" w:lineRule="auto"/>
      </w:pPr>
      <w:r>
        <w:rPr>
          <w:rFonts w:hint="eastAsia"/>
        </w:rPr>
        <w:t>P</w:t>
      </w:r>
      <w:r>
        <w:t>C</w:t>
      </w:r>
      <w:r>
        <w:rPr>
          <w:rFonts w:hint="eastAsia"/>
        </w:rPr>
        <w:t>反光球反光涂层被破坏；</w:t>
      </w:r>
    </w:p>
    <w:p w:rsidR="00A56EEE" w:rsidRDefault="00494307">
      <w:pPr>
        <w:numPr>
          <w:ilvl w:val="0"/>
          <w:numId w:val="15"/>
        </w:numPr>
        <w:rPr>
          <w:b/>
          <w:bCs/>
        </w:rPr>
      </w:pPr>
      <w:r>
        <w:rPr>
          <w:rFonts w:hint="eastAsia"/>
          <w:b/>
          <w:bCs/>
        </w:rPr>
        <w:t>设计说明</w:t>
      </w:r>
    </w:p>
    <w:p w:rsidR="00A56EEE" w:rsidRDefault="00494307">
      <w:pPr>
        <w:numPr>
          <w:ilvl w:val="0"/>
          <w:numId w:val="18"/>
        </w:numPr>
        <w:spacing w:before="156" w:after="156"/>
      </w:pPr>
      <w:r>
        <w:rPr>
          <w:rFonts w:hint="eastAsia"/>
        </w:rPr>
        <w:t>探针主要有两种标定使用模式：</w:t>
      </w:r>
      <w:r>
        <w:rPr>
          <w:rFonts w:hint="eastAsia"/>
        </w:rPr>
        <w:t>a</w:t>
      </w:r>
      <w:r>
        <w:t xml:space="preserve">). </w:t>
      </w:r>
      <w:r>
        <w:rPr>
          <w:rFonts w:hint="eastAsia"/>
        </w:rPr>
        <w:t>主杆套入到通道内；</w:t>
      </w:r>
      <w:r>
        <w:t xml:space="preserve">b). </w:t>
      </w:r>
      <w:r>
        <w:rPr>
          <w:rFonts w:hint="eastAsia"/>
        </w:rPr>
        <w:t>主杆端部针头抵在待标定器械上（配准板、示踪器等），并绕着针头旋转；因此主杆采用不锈钢材质降低使用磨损造成的精度误差，同时主杆端部设计成球头形状方便旋转；</w:t>
      </w:r>
    </w:p>
    <w:p w:rsidR="00A56EEE" w:rsidRDefault="00494307">
      <w:pPr>
        <w:numPr>
          <w:ilvl w:val="0"/>
          <w:numId w:val="18"/>
        </w:numPr>
        <w:spacing w:before="156" w:after="156"/>
      </w:pPr>
      <w:r>
        <w:rPr>
          <w:rFonts w:hint="eastAsia"/>
        </w:rPr>
        <w:t>探针</w:t>
      </w:r>
      <w:r>
        <w:rPr>
          <w:rFonts w:hint="eastAsia"/>
        </w:rPr>
        <w:t>P</w:t>
      </w:r>
      <w:r>
        <w:t>EEK</w:t>
      </w:r>
      <w:r>
        <w:rPr>
          <w:rFonts w:hint="eastAsia"/>
        </w:rPr>
        <w:t>支架主要用于安装</w:t>
      </w:r>
      <w:r>
        <w:rPr>
          <w:rFonts w:hint="eastAsia"/>
        </w:rPr>
        <w:t>P</w:t>
      </w:r>
      <w:r>
        <w:t>C</w:t>
      </w:r>
      <w:r>
        <w:rPr>
          <w:rFonts w:hint="eastAsia"/>
        </w:rPr>
        <w:t>反光球，整体结构刚性、强度需满足要求，且整体重量不宜偏大；</w:t>
      </w:r>
    </w:p>
    <w:p w:rsidR="00A56EEE" w:rsidRDefault="00494307">
      <w:pPr>
        <w:numPr>
          <w:ilvl w:val="0"/>
          <w:numId w:val="18"/>
        </w:numPr>
        <w:spacing w:before="156" w:after="156"/>
      </w:pPr>
      <w:r>
        <w:rPr>
          <w:rFonts w:hint="eastAsia"/>
        </w:rPr>
        <w:t>P</w:t>
      </w:r>
      <w:r>
        <w:t>C</w:t>
      </w:r>
      <w:r>
        <w:rPr>
          <w:rFonts w:hint="eastAsia"/>
        </w:rPr>
        <w:t>反光球采用压紧固定方式，并安装</w:t>
      </w:r>
      <w:r>
        <w:rPr>
          <w:rFonts w:hint="eastAsia"/>
        </w:rPr>
        <w:t>O</w:t>
      </w:r>
      <w:r>
        <w:rPr>
          <w:rFonts w:hint="eastAsia"/>
        </w:rPr>
        <w:t>型圈用于缓冲和防水，防止消毒灭菌过程中对反光涂层造成破坏；</w:t>
      </w:r>
    </w:p>
    <w:p w:rsidR="00A56EEE" w:rsidRDefault="00494307">
      <w:pPr>
        <w:numPr>
          <w:ilvl w:val="0"/>
          <w:numId w:val="18"/>
        </w:numPr>
        <w:spacing w:before="156" w:after="156"/>
      </w:pPr>
      <w:r>
        <w:rPr>
          <w:rFonts w:hint="eastAsia"/>
        </w:rPr>
        <w:t>探针整体造型需圆润、美观、简洁且辨识度高，同时需考虑方便抓握使用；</w:t>
      </w:r>
    </w:p>
    <w:p w:rsidR="00A56EEE" w:rsidRDefault="00494307">
      <w:pPr>
        <w:spacing w:before="156" w:after="156"/>
        <w:jc w:val="center"/>
      </w:pPr>
      <w:r>
        <w:rPr>
          <w:noProof/>
        </w:rPr>
        <w:drawing>
          <wp:inline distT="0" distB="0" distL="0" distR="0" wp14:anchorId="53E040C7" wp14:editId="5D2205FB">
            <wp:extent cx="3410585" cy="1243965"/>
            <wp:effectExtent l="0" t="0" r="0" b="133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1">
                      <a:clrChange>
                        <a:clrFrom>
                          <a:srgbClr val="FFFFFF"/>
                        </a:clrFrom>
                        <a:clrTo>
                          <a:srgbClr val="FFFFFF">
                            <a:alpha val="0"/>
                          </a:srgbClr>
                        </a:clrTo>
                      </a:clrChange>
                    </a:blip>
                    <a:stretch>
                      <a:fillRect/>
                    </a:stretch>
                  </pic:blipFill>
                  <pic:spPr>
                    <a:xfrm>
                      <a:off x="0" y="0"/>
                      <a:ext cx="3464414" cy="1263806"/>
                    </a:xfrm>
                    <a:prstGeom prst="rect">
                      <a:avLst/>
                    </a:prstGeom>
                  </pic:spPr>
                </pic:pic>
              </a:graphicData>
            </a:graphic>
          </wp:inline>
        </w:drawing>
      </w:r>
    </w:p>
    <w:p w:rsidR="00A56EEE" w:rsidRDefault="00494307">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635" w:author="chenxia" w:date="2023-11-08T11:59:00Z">
        <w:r w:rsidR="00DD156B">
          <w:rPr>
            <w:noProof/>
          </w:rPr>
          <w:t>34</w:t>
        </w:r>
      </w:ins>
      <w:del w:id="636" w:author="chenxia" w:date="2023-11-08T11:59:00Z">
        <w:r w:rsidDel="00DD156B">
          <w:rPr>
            <w:rFonts w:hint="eastAsia"/>
            <w:noProof/>
          </w:rPr>
          <w:delText>30</w:delText>
        </w:r>
      </w:del>
      <w:r>
        <w:rPr>
          <w:rFonts w:hint="eastAsia"/>
        </w:rPr>
        <w:fldChar w:fldCharType="end"/>
      </w:r>
      <w:r>
        <w:rPr>
          <w:rFonts w:hint="eastAsia"/>
        </w:rPr>
        <w:t xml:space="preserve"> </w:t>
      </w:r>
      <w:r>
        <w:rPr>
          <w:rFonts w:hint="eastAsia"/>
        </w:rPr>
        <w:t>探针结构</w:t>
      </w:r>
    </w:p>
    <w:p w:rsidR="00A56EEE" w:rsidRDefault="00494307">
      <w:pPr>
        <w:numPr>
          <w:ilvl w:val="0"/>
          <w:numId w:val="15"/>
        </w:numPr>
        <w:rPr>
          <w:b/>
          <w:bCs/>
        </w:rPr>
      </w:pPr>
      <w:r>
        <w:rPr>
          <w:rFonts w:hint="eastAsia"/>
          <w:b/>
          <w:bCs/>
        </w:rPr>
        <w:t>风险控制说明</w:t>
      </w:r>
    </w:p>
    <w:p w:rsidR="00A56EEE" w:rsidRDefault="00494307">
      <w:pPr>
        <w:spacing w:before="156" w:after="156"/>
        <w:ind w:firstLine="420"/>
      </w:pPr>
      <w:r>
        <w:rPr>
          <w:rFonts w:hint="eastAsia"/>
        </w:rPr>
        <w:t>探针结构参考市场同类产品，且经过强度分析强度、刚性满足使用要求，同时在探针使用寿命周期内，可定时使用标定器进行校准；反光球固定结构需通过防水测试，参考相关的反光球防水测试报告。</w:t>
      </w:r>
    </w:p>
    <w:p w:rsidR="00A56EEE" w:rsidRDefault="00494307">
      <w:pPr>
        <w:pStyle w:val="3"/>
      </w:pPr>
      <w:bookmarkStart w:id="637" w:name="_Toc113279206"/>
      <w:bookmarkStart w:id="638" w:name="_Toc10804"/>
      <w:bookmarkStart w:id="639" w:name="_Toc150337242"/>
      <w:r>
        <w:rPr>
          <w:rFonts w:hint="eastAsia"/>
        </w:rPr>
        <w:lastRenderedPageBreak/>
        <w:t>标定器详细设计说明</w:t>
      </w:r>
      <w:bookmarkEnd w:id="637"/>
      <w:bookmarkEnd w:id="638"/>
      <w:bookmarkEnd w:id="639"/>
    </w:p>
    <w:p w:rsidR="00A56EEE" w:rsidRDefault="00494307">
      <w:pPr>
        <w:numPr>
          <w:ilvl w:val="0"/>
          <w:numId w:val="19"/>
        </w:numPr>
        <w:rPr>
          <w:b/>
          <w:bCs/>
        </w:rPr>
      </w:pPr>
      <w:r>
        <w:rPr>
          <w:rFonts w:hint="eastAsia"/>
          <w:b/>
          <w:bCs/>
        </w:rPr>
        <w:t>设计需求</w:t>
      </w:r>
    </w:p>
    <w:p w:rsidR="00A56EEE" w:rsidRDefault="00494307">
      <w:pPr>
        <w:numPr>
          <w:ilvl w:val="0"/>
          <w:numId w:val="20"/>
        </w:numPr>
        <w:spacing w:before="156" w:after="156"/>
        <w:rPr>
          <w:rFonts w:ascii="宋体" w:hAnsi="宋体" w:cs="宋体"/>
        </w:rPr>
      </w:pPr>
      <w:r>
        <w:rPr>
          <w:rFonts w:ascii="宋体" w:hAnsi="宋体" w:cs="宋体" w:hint="eastAsia"/>
        </w:rPr>
        <w:t>可用于探针、双目相机、骨钻示踪器自检精度；</w:t>
      </w:r>
    </w:p>
    <w:p w:rsidR="00A56EEE" w:rsidRDefault="00494307">
      <w:pPr>
        <w:numPr>
          <w:ilvl w:val="0"/>
          <w:numId w:val="20"/>
        </w:numPr>
        <w:spacing w:before="156" w:after="156"/>
        <w:rPr>
          <w:rFonts w:ascii="宋体" w:hAnsi="宋体" w:cs="宋体"/>
        </w:rPr>
      </w:pPr>
      <w:r>
        <w:rPr>
          <w:rFonts w:ascii="宋体" w:hAnsi="宋体" w:cs="宋体" w:hint="eastAsia"/>
        </w:rPr>
        <w:t>支架可安装4个P</w:t>
      </w:r>
      <w:r>
        <w:rPr>
          <w:rFonts w:ascii="宋体" w:hAnsi="宋体" w:cs="宋体"/>
        </w:rPr>
        <w:t>C</w:t>
      </w:r>
      <w:r>
        <w:rPr>
          <w:rFonts w:ascii="宋体" w:hAnsi="宋体" w:cs="宋体" w:hint="eastAsia"/>
        </w:rPr>
        <w:t>反光球，且支架表面有4个圆孔用于探针端部插入并旋转；</w:t>
      </w:r>
    </w:p>
    <w:p w:rsidR="00A56EEE" w:rsidRDefault="00494307">
      <w:pPr>
        <w:numPr>
          <w:ilvl w:val="0"/>
          <w:numId w:val="20"/>
        </w:numPr>
        <w:spacing w:before="156" w:after="156"/>
        <w:rPr>
          <w:rFonts w:ascii="宋体" w:hAnsi="宋体" w:cs="宋体"/>
        </w:rPr>
      </w:pPr>
      <w:r>
        <w:rPr>
          <w:rFonts w:ascii="宋体" w:hAnsi="宋体" w:cs="宋体" w:hint="eastAsia"/>
        </w:rPr>
        <w:t>支架侧面有通孔和凹槽</w:t>
      </w:r>
      <w:r w:rsidR="00394C2A">
        <w:rPr>
          <w:rFonts w:ascii="宋体" w:hAnsi="宋体" w:cs="宋体" w:hint="eastAsia"/>
        </w:rPr>
        <w:t>分别</w:t>
      </w:r>
      <w:r>
        <w:rPr>
          <w:rFonts w:ascii="宋体" w:hAnsi="宋体" w:cs="宋体" w:hint="eastAsia"/>
        </w:rPr>
        <w:t>用于探针、骨钻示踪器轴向方向和距离标定；</w:t>
      </w:r>
    </w:p>
    <w:p w:rsidR="00A56EEE" w:rsidRDefault="00494307">
      <w:pPr>
        <w:numPr>
          <w:ilvl w:val="0"/>
          <w:numId w:val="20"/>
        </w:numPr>
        <w:spacing w:before="156" w:after="156"/>
        <w:rPr>
          <w:rFonts w:ascii="宋体" w:hAnsi="宋体" w:cs="宋体"/>
        </w:rPr>
      </w:pPr>
      <w:r>
        <w:rPr>
          <w:rFonts w:ascii="宋体" w:hAnsi="宋体" w:cs="宋体" w:hint="eastAsia"/>
        </w:rPr>
        <w:t>可低温灭菌，支架不发生形变且不影响</w:t>
      </w:r>
      <w:r>
        <w:rPr>
          <w:rFonts w:ascii="宋体" w:hAnsi="宋体" w:cs="宋体"/>
        </w:rPr>
        <w:t>PC</w:t>
      </w:r>
      <w:r>
        <w:rPr>
          <w:rFonts w:ascii="宋体" w:hAnsi="宋体" w:cs="宋体" w:hint="eastAsia"/>
        </w:rPr>
        <w:t>反光球功能；</w:t>
      </w:r>
    </w:p>
    <w:p w:rsidR="00A56EEE" w:rsidRDefault="00494307">
      <w:pPr>
        <w:numPr>
          <w:ilvl w:val="0"/>
          <w:numId w:val="21"/>
        </w:numPr>
        <w:rPr>
          <w:b/>
          <w:bCs/>
        </w:rPr>
      </w:pPr>
      <w:r>
        <w:rPr>
          <w:rFonts w:hint="eastAsia"/>
          <w:b/>
          <w:bCs/>
        </w:rPr>
        <w:t>风险项</w:t>
      </w:r>
    </w:p>
    <w:p w:rsidR="00A56EEE" w:rsidRDefault="00494307">
      <w:pPr>
        <w:numPr>
          <w:ilvl w:val="0"/>
          <w:numId w:val="22"/>
        </w:numPr>
        <w:spacing w:before="156" w:after="156"/>
      </w:pPr>
      <w:r>
        <w:rPr>
          <w:rFonts w:hint="eastAsia"/>
        </w:rPr>
        <w:t>支架发生形变；</w:t>
      </w:r>
    </w:p>
    <w:p w:rsidR="00A56EEE" w:rsidRDefault="00494307">
      <w:pPr>
        <w:numPr>
          <w:ilvl w:val="0"/>
          <w:numId w:val="22"/>
        </w:numPr>
        <w:spacing w:before="156" w:after="156"/>
      </w:pPr>
      <w:r>
        <w:rPr>
          <w:rFonts w:hint="eastAsia"/>
        </w:rPr>
        <w:t>P</w:t>
      </w:r>
      <w:r>
        <w:t>C</w:t>
      </w:r>
      <w:r>
        <w:rPr>
          <w:rFonts w:hint="eastAsia"/>
        </w:rPr>
        <w:t>反光球反光涂层被破坏；</w:t>
      </w:r>
    </w:p>
    <w:p w:rsidR="00A56EEE" w:rsidRDefault="00494307">
      <w:pPr>
        <w:numPr>
          <w:ilvl w:val="0"/>
          <w:numId w:val="21"/>
        </w:numPr>
        <w:rPr>
          <w:b/>
          <w:bCs/>
        </w:rPr>
      </w:pPr>
      <w:r>
        <w:rPr>
          <w:rFonts w:hint="eastAsia"/>
          <w:b/>
          <w:bCs/>
        </w:rPr>
        <w:t>设计说明</w:t>
      </w:r>
    </w:p>
    <w:p w:rsidR="00A56EEE" w:rsidRDefault="00494307">
      <w:pPr>
        <w:numPr>
          <w:ilvl w:val="0"/>
          <w:numId w:val="23"/>
        </w:numPr>
        <w:spacing w:before="156" w:after="156"/>
      </w:pPr>
      <w:r>
        <w:rPr>
          <w:rFonts w:hint="eastAsia"/>
        </w:rPr>
        <w:t>标定器整体结构采用</w:t>
      </w:r>
      <w:r>
        <w:rPr>
          <w:rFonts w:hint="eastAsia"/>
        </w:rPr>
        <w:t>P</w:t>
      </w:r>
      <w:r>
        <w:t>EEK</w:t>
      </w:r>
      <w:r>
        <w:rPr>
          <w:rFonts w:hint="eastAsia"/>
        </w:rPr>
        <w:t>材质，结构上确保强度、刚性的同时尽可能降低重量；</w:t>
      </w:r>
    </w:p>
    <w:p w:rsidR="00A56EEE" w:rsidRDefault="00494307">
      <w:pPr>
        <w:numPr>
          <w:ilvl w:val="0"/>
          <w:numId w:val="23"/>
        </w:numPr>
        <w:spacing w:before="156" w:after="156"/>
      </w:pPr>
      <w:r>
        <w:rPr>
          <w:rFonts w:hint="eastAsia"/>
        </w:rPr>
        <w:t>标定器整体尺寸不宜过大，整体造型需圆润、美观、简洁且辨识度高，需可满足单手抓握；</w:t>
      </w:r>
    </w:p>
    <w:p w:rsidR="00A56EEE" w:rsidRDefault="00494307">
      <w:pPr>
        <w:numPr>
          <w:ilvl w:val="0"/>
          <w:numId w:val="23"/>
        </w:numPr>
        <w:spacing w:before="156" w:after="156"/>
      </w:pPr>
      <w:r>
        <w:rPr>
          <w:rFonts w:hint="eastAsia"/>
        </w:rPr>
        <w:t>标定器主要用于标定探针、双目相机、骨钻示踪器的精度：</w:t>
      </w:r>
      <w:r>
        <w:rPr>
          <w:rFonts w:hint="eastAsia"/>
        </w:rPr>
        <w:t>a</w:t>
      </w:r>
      <w:r>
        <w:t xml:space="preserve">). </w:t>
      </w:r>
      <w:r>
        <w:rPr>
          <w:rFonts w:hint="eastAsia"/>
        </w:rPr>
        <w:t>标定双目相机精度时，需一对（两个）距离确定的旋转点作为基准用于探针旋转，双目相机反馈的距离值与设定值对比即可标定当前双目相机的精度；</w:t>
      </w:r>
      <w:r>
        <w:rPr>
          <w:rFonts w:hint="eastAsia"/>
        </w:rPr>
        <w:t>b</w:t>
      </w:r>
      <w:r>
        <w:t xml:space="preserve">). </w:t>
      </w:r>
      <w:r>
        <w:rPr>
          <w:rFonts w:hint="eastAsia"/>
        </w:rPr>
        <w:t>标定探针时，需一对同轴心孔作为基准（通孔和盲孔，盲孔距离），探针插入到同轴心孔中时可通过双目相机实现同时标定探针轴向和距离参数；</w:t>
      </w:r>
      <w:r>
        <w:rPr>
          <w:rFonts w:hint="eastAsia"/>
        </w:rPr>
        <w:t>c</w:t>
      </w:r>
      <w:r>
        <w:t xml:space="preserve">). </w:t>
      </w:r>
      <w:r>
        <w:rPr>
          <w:rFonts w:hint="eastAsia"/>
        </w:rPr>
        <w:t>骨钻示踪器安装到骨钻上时，需用标定器进行初始标定骨钻上克氏针端部与示踪器之间的位置关系；骨钻示踪器配合二级套筒进行标定，因此结构上进行兼容设计。</w:t>
      </w:r>
    </w:p>
    <w:p w:rsidR="00A56EEE" w:rsidRDefault="00494307">
      <w:pPr>
        <w:numPr>
          <w:ilvl w:val="0"/>
          <w:numId w:val="23"/>
        </w:numPr>
        <w:spacing w:before="156" w:after="156"/>
      </w:pPr>
      <w:r>
        <w:rPr>
          <w:rFonts w:hint="eastAsia"/>
        </w:rPr>
        <w:t>标定器上需安装</w:t>
      </w:r>
      <w:r>
        <w:rPr>
          <w:rFonts w:hint="eastAsia"/>
        </w:rPr>
        <w:t>4</w:t>
      </w:r>
      <w:r>
        <w:rPr>
          <w:rFonts w:hint="eastAsia"/>
        </w:rPr>
        <w:t>个</w:t>
      </w:r>
      <w:r>
        <w:rPr>
          <w:rFonts w:hint="eastAsia"/>
        </w:rPr>
        <w:t>P</w:t>
      </w:r>
      <w:r>
        <w:t>C</w:t>
      </w:r>
      <w:r>
        <w:rPr>
          <w:rFonts w:hint="eastAsia"/>
        </w:rPr>
        <w:t>反光球，用于双目相机识别标定过程中识别基准的位置关系；</w:t>
      </w:r>
    </w:p>
    <w:p w:rsidR="00A56EEE" w:rsidRDefault="00494307">
      <w:pPr>
        <w:numPr>
          <w:ilvl w:val="0"/>
          <w:numId w:val="23"/>
        </w:numPr>
        <w:spacing w:before="156" w:after="156"/>
      </w:pPr>
      <w:r>
        <w:rPr>
          <w:rFonts w:hint="eastAsia"/>
        </w:rPr>
        <w:lastRenderedPageBreak/>
        <w:t>P</w:t>
      </w:r>
      <w:r>
        <w:t>C</w:t>
      </w:r>
      <w:r>
        <w:rPr>
          <w:rFonts w:hint="eastAsia"/>
        </w:rPr>
        <w:t>反光球采用压紧固定方式，并安装</w:t>
      </w:r>
      <w:r>
        <w:rPr>
          <w:rFonts w:hint="eastAsia"/>
        </w:rPr>
        <w:t>O</w:t>
      </w:r>
      <w:r>
        <w:rPr>
          <w:rFonts w:hint="eastAsia"/>
        </w:rPr>
        <w:t>型圈用于缓冲和防水，防止消毒灭菌过程中对反光涂层造成破坏；</w:t>
      </w:r>
    </w:p>
    <w:p w:rsidR="00A56EEE" w:rsidRDefault="00494307">
      <w:pPr>
        <w:numPr>
          <w:ilvl w:val="0"/>
          <w:numId w:val="23"/>
        </w:numPr>
        <w:spacing w:before="156" w:after="156"/>
      </w:pPr>
      <w:r>
        <w:rPr>
          <w:rFonts w:hint="eastAsia"/>
        </w:rPr>
        <w:t>标定器作为探针、双目相机、骨钻示踪器的标定基准，其加工精度要求较高；</w:t>
      </w:r>
    </w:p>
    <w:p w:rsidR="00A56EEE" w:rsidRDefault="00394C2A">
      <w:pPr>
        <w:spacing w:before="156" w:after="156"/>
        <w:jc w:val="center"/>
      </w:pPr>
      <w:r w:rsidRPr="00394C2A">
        <w:rPr>
          <w:noProof/>
        </w:rPr>
        <w:t xml:space="preserve"> </w:t>
      </w:r>
      <w:r>
        <w:rPr>
          <w:noProof/>
        </w:rPr>
        <w:drawing>
          <wp:inline distT="0" distB="0" distL="0" distR="0" wp14:anchorId="522F7E5E" wp14:editId="030FC294">
            <wp:extent cx="4076700" cy="2790277"/>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89046" cy="2798727"/>
                    </a:xfrm>
                    <a:prstGeom prst="rect">
                      <a:avLst/>
                    </a:prstGeom>
                  </pic:spPr>
                </pic:pic>
              </a:graphicData>
            </a:graphic>
          </wp:inline>
        </w:drawing>
      </w:r>
    </w:p>
    <w:p w:rsidR="00A56EEE" w:rsidRDefault="00494307">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640" w:author="chenxia" w:date="2023-11-08T11:59:00Z">
        <w:r w:rsidR="00DD156B">
          <w:rPr>
            <w:noProof/>
          </w:rPr>
          <w:t>35</w:t>
        </w:r>
      </w:ins>
      <w:del w:id="641" w:author="chenxia" w:date="2023-11-08T11:59:00Z">
        <w:r w:rsidDel="00DD156B">
          <w:rPr>
            <w:rFonts w:hint="eastAsia"/>
            <w:noProof/>
          </w:rPr>
          <w:delText>31</w:delText>
        </w:r>
      </w:del>
      <w:r>
        <w:rPr>
          <w:rFonts w:hint="eastAsia"/>
        </w:rPr>
        <w:fldChar w:fldCharType="end"/>
      </w:r>
      <w:r>
        <w:rPr>
          <w:rFonts w:hint="eastAsia"/>
        </w:rPr>
        <w:t xml:space="preserve"> </w:t>
      </w:r>
      <w:r>
        <w:rPr>
          <w:rFonts w:hint="eastAsia"/>
        </w:rPr>
        <w:t>标定器结构</w:t>
      </w:r>
    </w:p>
    <w:p w:rsidR="00A56EEE" w:rsidRDefault="00494307">
      <w:pPr>
        <w:numPr>
          <w:ilvl w:val="0"/>
          <w:numId w:val="21"/>
        </w:numPr>
        <w:rPr>
          <w:b/>
          <w:bCs/>
        </w:rPr>
      </w:pPr>
      <w:r>
        <w:rPr>
          <w:rFonts w:hint="eastAsia"/>
          <w:b/>
          <w:bCs/>
        </w:rPr>
        <w:t>风险控制说明</w:t>
      </w:r>
    </w:p>
    <w:p w:rsidR="00A56EEE" w:rsidRDefault="00494307">
      <w:pPr>
        <w:spacing w:before="156" w:after="156"/>
        <w:ind w:firstLine="420"/>
      </w:pPr>
      <w:r>
        <w:rPr>
          <w:rFonts w:hint="eastAsia"/>
        </w:rPr>
        <w:t>标定器结构参考市场同类产品，且经过强度分析强度、刚性满足使用要求，同时标定器有一定的使用寿命要求；反光球固定结构需通过防水测试，参考相关的反光球防水测试报告。</w:t>
      </w:r>
    </w:p>
    <w:p w:rsidR="00A56EEE" w:rsidRDefault="00494307">
      <w:pPr>
        <w:pStyle w:val="3"/>
      </w:pPr>
      <w:bookmarkStart w:id="642" w:name="_Toc150337243"/>
      <w:r>
        <w:rPr>
          <w:rFonts w:hint="eastAsia"/>
        </w:rPr>
        <w:t>骨钻示踪器详细设计说明</w:t>
      </w:r>
      <w:bookmarkEnd w:id="642"/>
    </w:p>
    <w:p w:rsidR="00A56EEE" w:rsidRDefault="00494307">
      <w:r>
        <w:rPr>
          <w:rFonts w:hint="eastAsia"/>
        </w:rPr>
        <w:t>骨钻示踪器安装在骨钻上，主要用于反馈骨钻克氏针进入人体的深度，实现深度信息可视化。</w:t>
      </w:r>
    </w:p>
    <w:p w:rsidR="00A56EEE" w:rsidRDefault="00494307">
      <w:pPr>
        <w:numPr>
          <w:ilvl w:val="0"/>
          <w:numId w:val="6"/>
        </w:numPr>
        <w:rPr>
          <w:b/>
          <w:bCs/>
        </w:rPr>
      </w:pPr>
      <w:r>
        <w:rPr>
          <w:rFonts w:hint="eastAsia"/>
          <w:b/>
          <w:bCs/>
        </w:rPr>
        <w:t>设计需求</w:t>
      </w:r>
    </w:p>
    <w:p w:rsidR="00A56EEE" w:rsidRDefault="00494307">
      <w:pPr>
        <w:numPr>
          <w:ilvl w:val="0"/>
          <w:numId w:val="24"/>
        </w:numPr>
        <w:spacing w:before="156" w:after="156"/>
        <w:rPr>
          <w:rFonts w:ascii="宋体" w:hAnsi="宋体" w:cs="宋体"/>
        </w:rPr>
      </w:pPr>
      <w:r>
        <w:rPr>
          <w:rFonts w:ascii="宋体" w:hAnsi="宋体" w:cs="宋体" w:hint="eastAsia"/>
        </w:rPr>
        <w:t>可安装在通用的骨钻上并连接稳固；</w:t>
      </w:r>
    </w:p>
    <w:p w:rsidR="00A56EEE" w:rsidRDefault="00494307">
      <w:pPr>
        <w:numPr>
          <w:ilvl w:val="0"/>
          <w:numId w:val="24"/>
        </w:numPr>
        <w:spacing w:before="156" w:after="156"/>
        <w:rPr>
          <w:rFonts w:ascii="宋体" w:hAnsi="宋体" w:cs="宋体"/>
        </w:rPr>
      </w:pPr>
      <w:r>
        <w:rPr>
          <w:rFonts w:ascii="宋体" w:hAnsi="宋体" w:cs="宋体" w:hint="eastAsia"/>
        </w:rPr>
        <w:t>可低温灭菌，不变形；</w:t>
      </w:r>
    </w:p>
    <w:p w:rsidR="00A56EEE" w:rsidRDefault="00494307">
      <w:pPr>
        <w:numPr>
          <w:ilvl w:val="0"/>
          <w:numId w:val="24"/>
        </w:numPr>
        <w:spacing w:before="156" w:after="156"/>
        <w:rPr>
          <w:rFonts w:ascii="宋体" w:hAnsi="宋体" w:cs="宋体"/>
          <w:szCs w:val="22"/>
        </w:rPr>
      </w:pPr>
      <w:r>
        <w:rPr>
          <w:rFonts w:ascii="宋体" w:hAnsi="宋体" w:cs="宋体" w:hint="eastAsia"/>
          <w:szCs w:val="22"/>
        </w:rPr>
        <w:t>可安装P</w:t>
      </w:r>
      <w:r>
        <w:rPr>
          <w:rFonts w:ascii="宋体" w:hAnsi="宋体" w:cs="宋体"/>
          <w:szCs w:val="22"/>
        </w:rPr>
        <w:t>C</w:t>
      </w:r>
      <w:r>
        <w:rPr>
          <w:rFonts w:ascii="宋体" w:hAnsi="宋体" w:cs="宋体" w:hint="eastAsia"/>
          <w:szCs w:val="22"/>
        </w:rPr>
        <w:t>反光球供双目相机识别位置信息；</w:t>
      </w:r>
    </w:p>
    <w:p w:rsidR="00A56EEE" w:rsidRDefault="00494307">
      <w:pPr>
        <w:numPr>
          <w:ilvl w:val="0"/>
          <w:numId w:val="6"/>
        </w:numPr>
        <w:rPr>
          <w:b/>
          <w:bCs/>
        </w:rPr>
      </w:pPr>
      <w:r>
        <w:rPr>
          <w:rFonts w:hint="eastAsia"/>
          <w:b/>
          <w:bCs/>
        </w:rPr>
        <w:t>风险项</w:t>
      </w:r>
    </w:p>
    <w:p w:rsidR="00A56EEE" w:rsidRDefault="00494307">
      <w:pPr>
        <w:numPr>
          <w:ilvl w:val="0"/>
          <w:numId w:val="25"/>
        </w:numPr>
        <w:spacing w:before="156" w:after="156"/>
      </w:pPr>
      <w:r>
        <w:rPr>
          <w:rFonts w:hint="eastAsia"/>
        </w:rPr>
        <w:lastRenderedPageBreak/>
        <w:t>P</w:t>
      </w:r>
      <w:r>
        <w:t>C</w:t>
      </w:r>
      <w:r>
        <w:rPr>
          <w:rFonts w:hint="eastAsia"/>
        </w:rPr>
        <w:t>反光球反光涂层被破坏；</w:t>
      </w:r>
    </w:p>
    <w:p w:rsidR="00A56EEE" w:rsidRDefault="00494307">
      <w:pPr>
        <w:numPr>
          <w:ilvl w:val="0"/>
          <w:numId w:val="6"/>
        </w:numPr>
        <w:rPr>
          <w:b/>
          <w:bCs/>
        </w:rPr>
      </w:pPr>
      <w:r>
        <w:rPr>
          <w:rFonts w:hint="eastAsia"/>
          <w:b/>
          <w:bCs/>
        </w:rPr>
        <w:t>设计说明</w:t>
      </w:r>
    </w:p>
    <w:p w:rsidR="00A56EEE" w:rsidRDefault="00494307">
      <w:pPr>
        <w:numPr>
          <w:ilvl w:val="0"/>
          <w:numId w:val="26"/>
        </w:numPr>
        <w:spacing w:before="156" w:after="156"/>
      </w:pPr>
      <w:r>
        <w:rPr>
          <w:rFonts w:hint="eastAsia"/>
        </w:rPr>
        <w:t>骨钻示踪器组件包括不锈钢抱箍、手拧螺钉和示踪器支架等。不锈钢抱箍与示踪器支架通过沉头螺钉锁紧，手拧螺钉则是将抱箍固定在骨钻上。</w:t>
      </w:r>
    </w:p>
    <w:p w:rsidR="00A56EEE" w:rsidRDefault="00494307">
      <w:pPr>
        <w:numPr>
          <w:ilvl w:val="0"/>
          <w:numId w:val="26"/>
        </w:numPr>
        <w:spacing w:before="156" w:after="156"/>
      </w:pPr>
      <w:r>
        <w:rPr>
          <w:rFonts w:hint="eastAsia"/>
        </w:rPr>
        <w:t>示踪器上安装</w:t>
      </w:r>
      <w:r>
        <w:rPr>
          <w:rFonts w:hint="eastAsia"/>
        </w:rPr>
        <w:t>4</w:t>
      </w:r>
      <w:r>
        <w:rPr>
          <w:rFonts w:hint="eastAsia"/>
        </w:rPr>
        <w:t>个</w:t>
      </w:r>
      <w:r>
        <w:rPr>
          <w:rFonts w:hint="eastAsia"/>
        </w:rPr>
        <w:t>P</w:t>
      </w:r>
      <w:r>
        <w:t>C</w:t>
      </w:r>
      <w:r>
        <w:rPr>
          <w:rFonts w:hint="eastAsia"/>
        </w:rPr>
        <w:t>反光球，</w:t>
      </w:r>
      <w:r>
        <w:rPr>
          <w:rFonts w:hint="eastAsia"/>
        </w:rPr>
        <w:t>P</w:t>
      </w:r>
      <w:r>
        <w:t>C</w:t>
      </w:r>
      <w:r>
        <w:rPr>
          <w:rFonts w:hint="eastAsia"/>
        </w:rPr>
        <w:t>反光球采用压紧固定方式，并安装</w:t>
      </w:r>
      <w:r>
        <w:rPr>
          <w:rFonts w:hint="eastAsia"/>
        </w:rPr>
        <w:t>O</w:t>
      </w:r>
      <w:r>
        <w:rPr>
          <w:rFonts w:hint="eastAsia"/>
        </w:rPr>
        <w:t>型圈用于缓冲和防水，防止消毒灭菌过程中对反光涂层造成破坏；</w:t>
      </w:r>
    </w:p>
    <w:p w:rsidR="00A56EEE" w:rsidRDefault="00494307">
      <w:pPr>
        <w:pStyle w:val="a0"/>
        <w:numPr>
          <w:ilvl w:val="0"/>
          <w:numId w:val="26"/>
        </w:numPr>
        <w:ind w:right="1470"/>
      </w:pPr>
      <w:r>
        <w:rPr>
          <w:rFonts w:hint="eastAsia"/>
        </w:rPr>
        <w:t>骨钻示踪器组件整体重量应较轻，外形简洁、大方，辨识度高。</w:t>
      </w:r>
    </w:p>
    <w:p w:rsidR="00A56EEE" w:rsidRDefault="00394C2A">
      <w:pPr>
        <w:pStyle w:val="a0"/>
        <w:ind w:right="1470"/>
        <w:jc w:val="center"/>
      </w:pPr>
      <w:r w:rsidRPr="00394C2A">
        <w:rPr>
          <w:noProof/>
        </w:rPr>
        <w:t xml:space="preserve"> </w:t>
      </w:r>
      <w:r>
        <w:rPr>
          <w:noProof/>
        </w:rPr>
        <w:drawing>
          <wp:inline distT="0" distB="0" distL="0" distR="0" wp14:anchorId="31452A9C" wp14:editId="45807B9D">
            <wp:extent cx="3771900" cy="307301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78548" cy="3078429"/>
                    </a:xfrm>
                    <a:prstGeom prst="rect">
                      <a:avLst/>
                    </a:prstGeom>
                  </pic:spPr>
                </pic:pic>
              </a:graphicData>
            </a:graphic>
          </wp:inline>
        </w:drawing>
      </w:r>
    </w:p>
    <w:p w:rsidR="00A56EEE" w:rsidRDefault="00494307">
      <w:pPr>
        <w:pStyle w:val="a0"/>
        <w:ind w:left="1470" w:right="1470"/>
        <w:jc w:val="center"/>
      </w:pPr>
      <w:r>
        <w:t>图</w:t>
      </w:r>
      <w:r>
        <w:t xml:space="preserve"> </w:t>
      </w:r>
      <w:r>
        <w:fldChar w:fldCharType="begin"/>
      </w:r>
      <w:r>
        <w:instrText xml:space="preserve"> SEQ </w:instrText>
      </w:r>
      <w:r>
        <w:instrText>图</w:instrText>
      </w:r>
      <w:r>
        <w:instrText xml:space="preserve"> \* ARABIC </w:instrText>
      </w:r>
      <w:r>
        <w:fldChar w:fldCharType="separate"/>
      </w:r>
      <w:ins w:id="643" w:author="chenxia" w:date="2023-11-08T11:59:00Z">
        <w:r w:rsidR="00DD156B">
          <w:rPr>
            <w:noProof/>
          </w:rPr>
          <w:t>36</w:t>
        </w:r>
      </w:ins>
      <w:del w:id="644" w:author="chenxia" w:date="2023-11-08T11:59:00Z">
        <w:r w:rsidDel="00DD156B">
          <w:rPr>
            <w:noProof/>
          </w:rPr>
          <w:delText>32</w:delText>
        </w:r>
      </w:del>
      <w:r>
        <w:fldChar w:fldCharType="end"/>
      </w:r>
      <w:r>
        <w:rPr>
          <w:rFonts w:hint="eastAsia"/>
        </w:rPr>
        <w:t>骨钻示踪器整体结构设计图</w:t>
      </w:r>
    </w:p>
    <w:p w:rsidR="00A56EEE" w:rsidRDefault="00494307">
      <w:pPr>
        <w:numPr>
          <w:ilvl w:val="0"/>
          <w:numId w:val="6"/>
        </w:numPr>
        <w:rPr>
          <w:b/>
          <w:bCs/>
        </w:rPr>
      </w:pPr>
      <w:r>
        <w:rPr>
          <w:rFonts w:hint="eastAsia"/>
          <w:b/>
          <w:bCs/>
        </w:rPr>
        <w:t>风险控制说明</w:t>
      </w:r>
    </w:p>
    <w:p w:rsidR="00A56EEE" w:rsidRDefault="00494307">
      <w:pPr>
        <w:pStyle w:val="a0"/>
      </w:pPr>
      <w:r>
        <w:rPr>
          <w:rFonts w:hint="eastAsia"/>
        </w:rPr>
        <w:t>反光球固定结构需通过防水测试，参考相关的反光球防水测试报告。</w:t>
      </w:r>
    </w:p>
    <w:p w:rsidR="00A56EEE" w:rsidRDefault="00494307">
      <w:pPr>
        <w:pStyle w:val="3"/>
      </w:pPr>
      <w:bookmarkStart w:id="645" w:name="_Toc113279207"/>
      <w:bookmarkStart w:id="646" w:name="_Toc7376"/>
      <w:bookmarkStart w:id="647" w:name="_Toc150337244"/>
      <w:r>
        <w:rPr>
          <w:rFonts w:hint="eastAsia"/>
        </w:rPr>
        <w:t>平板</w:t>
      </w:r>
      <w:r>
        <w:rPr>
          <w:rFonts w:hint="eastAsia"/>
        </w:rPr>
        <w:t>C</w:t>
      </w:r>
      <w:r>
        <w:rPr>
          <w:rFonts w:hint="eastAsia"/>
        </w:rPr>
        <w:t>臂机配准板详细设计说明</w:t>
      </w:r>
      <w:bookmarkEnd w:id="645"/>
      <w:bookmarkEnd w:id="646"/>
      <w:bookmarkEnd w:id="647"/>
    </w:p>
    <w:p w:rsidR="00A56EEE" w:rsidRDefault="00494307">
      <w:pPr>
        <w:numPr>
          <w:ilvl w:val="0"/>
          <w:numId w:val="27"/>
        </w:numPr>
        <w:rPr>
          <w:b/>
          <w:bCs/>
        </w:rPr>
      </w:pPr>
      <w:bookmarkStart w:id="648" w:name="_Toc530"/>
      <w:r>
        <w:rPr>
          <w:rFonts w:hint="eastAsia"/>
          <w:b/>
          <w:bCs/>
        </w:rPr>
        <w:t>设计需求</w:t>
      </w:r>
      <w:bookmarkEnd w:id="648"/>
    </w:p>
    <w:p w:rsidR="00A56EEE" w:rsidRDefault="00494307">
      <w:pPr>
        <w:numPr>
          <w:ilvl w:val="0"/>
          <w:numId w:val="28"/>
        </w:numPr>
        <w:spacing w:before="156" w:after="156"/>
        <w:rPr>
          <w:rFonts w:ascii="Times New Roman" w:hAnsi="Times New Roman" w:cs="Times New Roman"/>
          <w:szCs w:val="28"/>
        </w:rPr>
      </w:pPr>
      <w:r>
        <w:rPr>
          <w:rFonts w:ascii="Times New Roman" w:hAnsi="Times New Roman" w:cs="Times New Roman" w:hint="eastAsia"/>
          <w:szCs w:val="28"/>
        </w:rPr>
        <w:t>用于</w:t>
      </w:r>
      <w:r>
        <w:rPr>
          <w:rFonts w:ascii="Times New Roman" w:hAnsi="Times New Roman" w:cs="Times New Roman" w:hint="eastAsia"/>
          <w:szCs w:val="28"/>
        </w:rPr>
        <w:t>X</w:t>
      </w:r>
      <w:r>
        <w:rPr>
          <w:rFonts w:ascii="Times New Roman" w:hAnsi="Times New Roman" w:cs="Times New Roman" w:hint="eastAsia"/>
          <w:szCs w:val="28"/>
        </w:rPr>
        <w:t>光图像的注册，实现图像坐标系与双目相机坐标系</w:t>
      </w:r>
      <w:r>
        <w:rPr>
          <w:rFonts w:hint="eastAsia"/>
        </w:rPr>
        <w:t>基准位置关系的统一</w:t>
      </w:r>
      <w:r>
        <w:rPr>
          <w:rFonts w:ascii="Times New Roman" w:hAnsi="Times New Roman" w:cs="Times New Roman" w:hint="eastAsia"/>
          <w:szCs w:val="28"/>
        </w:rPr>
        <w:t>；</w:t>
      </w:r>
    </w:p>
    <w:p w:rsidR="00A56EEE" w:rsidRDefault="00494307">
      <w:pPr>
        <w:numPr>
          <w:ilvl w:val="0"/>
          <w:numId w:val="28"/>
        </w:numPr>
        <w:spacing w:before="156" w:after="156"/>
        <w:rPr>
          <w:rFonts w:ascii="Times New Roman" w:hAnsi="Times New Roman" w:cs="Times New Roman"/>
          <w:szCs w:val="28"/>
        </w:rPr>
      </w:pPr>
      <w:r>
        <w:rPr>
          <w:rFonts w:ascii="Times New Roman" w:hAnsi="Times New Roman" w:cs="Times New Roman" w:hint="eastAsia"/>
          <w:szCs w:val="28"/>
        </w:rPr>
        <w:t>平板</w:t>
      </w:r>
      <w:r>
        <w:rPr>
          <w:rFonts w:ascii="Times New Roman" w:hAnsi="Times New Roman" w:cs="Times New Roman" w:hint="eastAsia"/>
          <w:szCs w:val="28"/>
        </w:rPr>
        <w:t>C</w:t>
      </w:r>
      <w:r>
        <w:rPr>
          <w:rFonts w:ascii="Times New Roman" w:hAnsi="Times New Roman" w:cs="Times New Roman" w:hint="eastAsia"/>
          <w:szCs w:val="28"/>
        </w:rPr>
        <w:t>臂机配准板不灭菌被平板</w:t>
      </w:r>
      <w:r>
        <w:rPr>
          <w:rFonts w:ascii="Times New Roman" w:hAnsi="Times New Roman" w:cs="Times New Roman" w:hint="eastAsia"/>
          <w:szCs w:val="28"/>
        </w:rPr>
        <w:t>C</w:t>
      </w:r>
      <w:r>
        <w:rPr>
          <w:rFonts w:ascii="Times New Roman" w:hAnsi="Times New Roman" w:cs="Times New Roman" w:hint="eastAsia"/>
          <w:szCs w:val="28"/>
        </w:rPr>
        <w:t>臂机无菌罩完全包裹；</w:t>
      </w:r>
    </w:p>
    <w:p w:rsidR="00A56EEE" w:rsidRPr="00CE792F" w:rsidRDefault="00494307">
      <w:pPr>
        <w:numPr>
          <w:ilvl w:val="0"/>
          <w:numId w:val="28"/>
        </w:numPr>
        <w:spacing w:before="156" w:after="156"/>
        <w:rPr>
          <w:rFonts w:ascii="宋体" w:hAnsi="宋体" w:cs="宋体"/>
        </w:rPr>
      </w:pPr>
      <w:r>
        <w:rPr>
          <w:rFonts w:ascii="Times New Roman" w:hAnsi="Times New Roman" w:cs="Times New Roman" w:hint="eastAsia"/>
          <w:szCs w:val="28"/>
        </w:rPr>
        <w:lastRenderedPageBreak/>
        <w:t>平板配准框架</w:t>
      </w:r>
      <w:r w:rsidR="00CE792F">
        <w:rPr>
          <w:rFonts w:ascii="Times New Roman" w:hAnsi="Times New Roman" w:cs="Times New Roman" w:hint="eastAsia"/>
          <w:szCs w:val="28"/>
        </w:rPr>
        <w:t>可安装</w:t>
      </w:r>
      <w:r w:rsidR="00CE792F">
        <w:rPr>
          <w:rFonts w:ascii="Times New Roman" w:hAnsi="Times New Roman" w:cs="Times New Roman" w:hint="eastAsia"/>
          <w:szCs w:val="28"/>
        </w:rPr>
        <w:t>C</w:t>
      </w:r>
      <w:r w:rsidR="00CE792F">
        <w:rPr>
          <w:rFonts w:ascii="Times New Roman" w:hAnsi="Times New Roman" w:cs="Times New Roman" w:hint="eastAsia"/>
          <w:szCs w:val="28"/>
        </w:rPr>
        <w:t>臂示踪器</w:t>
      </w:r>
      <w:r>
        <w:rPr>
          <w:rFonts w:ascii="宋体" w:hAnsi="宋体" w:cs="宋体" w:hint="eastAsia"/>
        </w:rPr>
        <w:t>；</w:t>
      </w:r>
    </w:p>
    <w:p w:rsidR="00A56EEE" w:rsidRDefault="00494307">
      <w:pPr>
        <w:numPr>
          <w:ilvl w:val="0"/>
          <w:numId w:val="27"/>
        </w:numPr>
        <w:rPr>
          <w:b/>
          <w:bCs/>
        </w:rPr>
      </w:pPr>
      <w:bookmarkStart w:id="649" w:name="_Toc10554"/>
      <w:r>
        <w:rPr>
          <w:rFonts w:hint="eastAsia"/>
          <w:b/>
          <w:bCs/>
        </w:rPr>
        <w:t>风险项</w:t>
      </w:r>
      <w:bookmarkEnd w:id="649"/>
    </w:p>
    <w:p w:rsidR="00A56EEE" w:rsidRDefault="00494307">
      <w:pPr>
        <w:numPr>
          <w:ilvl w:val="0"/>
          <w:numId w:val="29"/>
        </w:numPr>
        <w:spacing w:before="156" w:after="156"/>
      </w:pPr>
      <w:r>
        <w:rPr>
          <w:rFonts w:ascii="Arial" w:hAnsi="Arial" w:cs="Arial" w:hint="eastAsia"/>
        </w:rPr>
        <w:t>平板配准</w:t>
      </w:r>
      <w:r>
        <w:rPr>
          <w:rFonts w:cs="Arial" w:hint="eastAsia"/>
        </w:rPr>
        <w:t>框架</w:t>
      </w:r>
      <w:r>
        <w:rPr>
          <w:rFonts w:ascii="宋体" w:hAnsi="宋体" w:cs="宋体" w:hint="eastAsia"/>
          <w:color w:val="000000"/>
          <w:kern w:val="0"/>
          <w:szCs w:val="21"/>
          <w:lang w:bidi="ar"/>
        </w:rPr>
        <w:t>晃动。</w:t>
      </w:r>
    </w:p>
    <w:p w:rsidR="00A56EEE" w:rsidRDefault="00494307">
      <w:pPr>
        <w:numPr>
          <w:ilvl w:val="0"/>
          <w:numId w:val="27"/>
        </w:numPr>
        <w:rPr>
          <w:b/>
          <w:bCs/>
        </w:rPr>
      </w:pPr>
      <w:bookmarkStart w:id="650" w:name="_Toc29031"/>
      <w:r>
        <w:rPr>
          <w:rFonts w:hint="eastAsia"/>
          <w:b/>
          <w:bCs/>
        </w:rPr>
        <w:t>设计说明</w:t>
      </w:r>
      <w:bookmarkEnd w:id="650"/>
    </w:p>
    <w:p w:rsidR="00A56EEE" w:rsidRDefault="00494307">
      <w:pPr>
        <w:numPr>
          <w:ilvl w:val="0"/>
          <w:numId w:val="30"/>
        </w:numPr>
        <w:spacing w:before="156" w:after="156"/>
      </w:pPr>
      <w:r>
        <w:rPr>
          <w:rFonts w:ascii="Arial" w:hAnsi="Arial" w:cs="Arial" w:hint="eastAsia"/>
        </w:rPr>
        <w:t>平板配准工具</w:t>
      </w:r>
      <w:r>
        <w:rPr>
          <w:rFonts w:hint="eastAsia"/>
        </w:rPr>
        <w:t>整体结构采用铝合金材质，结构上确保强度、刚性的同时尽可能降低重量；</w:t>
      </w:r>
    </w:p>
    <w:p w:rsidR="00A56EEE" w:rsidRDefault="00494307">
      <w:pPr>
        <w:numPr>
          <w:ilvl w:val="0"/>
          <w:numId w:val="30"/>
        </w:numPr>
        <w:spacing w:before="156" w:after="156"/>
      </w:pPr>
      <w:r>
        <w:rPr>
          <w:rFonts w:ascii="Arial" w:hAnsi="Arial" w:cs="Arial" w:hint="eastAsia"/>
        </w:rPr>
        <w:t>平板配准工具</w:t>
      </w:r>
      <w:r>
        <w:rPr>
          <w:rFonts w:hint="eastAsia"/>
        </w:rPr>
        <w:t>整体尺寸不超过平板</w:t>
      </w:r>
      <w:r>
        <w:rPr>
          <w:rFonts w:hint="eastAsia"/>
        </w:rPr>
        <w:t>C</w:t>
      </w:r>
      <w:r>
        <w:rPr>
          <w:rFonts w:hint="eastAsia"/>
        </w:rPr>
        <w:t>臂机最大外形尺寸，整体造型需圆润、美观、简洁且辨识度高；</w:t>
      </w:r>
    </w:p>
    <w:p w:rsidR="00A56EEE" w:rsidRDefault="00494307">
      <w:pPr>
        <w:numPr>
          <w:ilvl w:val="0"/>
          <w:numId w:val="30"/>
        </w:numPr>
        <w:spacing w:before="156" w:after="156"/>
      </w:pPr>
      <w:r>
        <w:rPr>
          <w:rFonts w:hint="eastAsia"/>
        </w:rPr>
        <w:t>平板配准板</w:t>
      </w:r>
      <w:r>
        <w:rPr>
          <w:rFonts w:hint="eastAsia"/>
        </w:rPr>
        <w:t>X</w:t>
      </w:r>
      <w:r>
        <w:rPr>
          <w:rFonts w:hint="eastAsia"/>
        </w:rPr>
        <w:t>光透视后，要除标记球外无残影，</w:t>
      </w:r>
      <w:r>
        <w:rPr>
          <w:rFonts w:ascii="宋体" w:eastAsiaTheme="minorEastAsia" w:hAnsi="宋体" w:cs="宋体" w:hint="eastAsia"/>
          <w:szCs w:val="22"/>
        </w:rPr>
        <w:t>标记球固定牢靠，反复使用后不能脱落</w:t>
      </w:r>
      <w:r>
        <w:rPr>
          <w:rFonts w:hint="eastAsia"/>
        </w:rPr>
        <w:t>；</w:t>
      </w:r>
    </w:p>
    <w:p w:rsidR="00A56EEE" w:rsidRDefault="00494307">
      <w:pPr>
        <w:numPr>
          <w:ilvl w:val="0"/>
          <w:numId w:val="30"/>
        </w:numPr>
        <w:spacing w:before="156" w:after="156"/>
      </w:pPr>
      <w:r>
        <w:rPr>
          <w:rFonts w:hint="eastAsia"/>
        </w:rPr>
        <w:t>平板配准工具各结构需有防呆设计；</w:t>
      </w:r>
    </w:p>
    <w:p w:rsidR="00A56EEE" w:rsidRDefault="00494307">
      <w:pPr>
        <w:numPr>
          <w:ilvl w:val="0"/>
          <w:numId w:val="30"/>
        </w:numPr>
        <w:spacing w:before="156" w:after="156"/>
      </w:pPr>
      <w:r>
        <w:rPr>
          <w:rFonts w:hint="eastAsia"/>
        </w:rPr>
        <w:t>平板配准框架需有方便绑带固定的凹槽，框架上下需有防滑垫，防止平板</w:t>
      </w:r>
      <w:r>
        <w:rPr>
          <w:rFonts w:hint="eastAsia"/>
        </w:rPr>
        <w:t>C</w:t>
      </w:r>
      <w:r>
        <w:rPr>
          <w:rFonts w:hint="eastAsia"/>
        </w:rPr>
        <w:t>臂机和钢球磨损。</w:t>
      </w:r>
    </w:p>
    <w:p w:rsidR="00A56EEE" w:rsidRDefault="000A7FB2">
      <w:pPr>
        <w:spacing w:before="156" w:after="156"/>
        <w:jc w:val="center"/>
      </w:pPr>
      <w:r w:rsidRPr="000A7FB2">
        <w:rPr>
          <w:noProof/>
        </w:rPr>
        <w:t xml:space="preserve"> </w:t>
      </w:r>
      <w:r>
        <w:rPr>
          <w:noProof/>
        </w:rPr>
        <w:drawing>
          <wp:inline distT="0" distB="0" distL="0" distR="0" wp14:anchorId="2F5B3FCD" wp14:editId="5AAB7217">
            <wp:extent cx="3895725" cy="2129844"/>
            <wp:effectExtent l="0" t="0" r="0" b="381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06919" cy="2135964"/>
                    </a:xfrm>
                    <a:prstGeom prst="rect">
                      <a:avLst/>
                    </a:prstGeom>
                  </pic:spPr>
                </pic:pic>
              </a:graphicData>
            </a:graphic>
          </wp:inline>
        </w:drawing>
      </w:r>
    </w:p>
    <w:p w:rsidR="00A56EEE" w:rsidRDefault="00494307">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651" w:author="chenxia" w:date="2023-11-08T11:59:00Z">
        <w:r w:rsidR="00DD156B">
          <w:rPr>
            <w:noProof/>
          </w:rPr>
          <w:t>37</w:t>
        </w:r>
      </w:ins>
      <w:del w:id="652" w:author="chenxia" w:date="2023-11-08T11:59:00Z">
        <w:r w:rsidDel="00DD156B">
          <w:rPr>
            <w:rFonts w:hint="eastAsia"/>
            <w:noProof/>
          </w:rPr>
          <w:delText>33</w:delText>
        </w:r>
      </w:del>
      <w:r>
        <w:rPr>
          <w:rFonts w:hint="eastAsia"/>
        </w:rPr>
        <w:fldChar w:fldCharType="end"/>
      </w:r>
      <w:r>
        <w:rPr>
          <w:rFonts w:hint="eastAsia"/>
        </w:rPr>
        <w:t xml:space="preserve"> </w:t>
      </w:r>
      <w:r>
        <w:rPr>
          <w:rFonts w:hint="eastAsia"/>
        </w:rPr>
        <w:t>平板配准工具</w:t>
      </w:r>
    </w:p>
    <w:p w:rsidR="00A56EEE" w:rsidRDefault="00494307">
      <w:pPr>
        <w:numPr>
          <w:ilvl w:val="0"/>
          <w:numId w:val="21"/>
        </w:numPr>
        <w:rPr>
          <w:b/>
          <w:bCs/>
        </w:rPr>
      </w:pPr>
      <w:r>
        <w:rPr>
          <w:rFonts w:hint="eastAsia"/>
          <w:b/>
          <w:bCs/>
        </w:rPr>
        <w:t>风险控制说明</w:t>
      </w:r>
    </w:p>
    <w:p w:rsidR="00A56EEE" w:rsidRDefault="00494307">
      <w:r>
        <w:rPr>
          <w:rFonts w:hint="eastAsia"/>
        </w:rPr>
        <w:t>整体框架需进行强度分析，确保框架强度、形变满足精度要求。</w:t>
      </w:r>
    </w:p>
    <w:p w:rsidR="00A56EEE" w:rsidRDefault="00494307">
      <w:pPr>
        <w:pStyle w:val="3"/>
      </w:pPr>
      <w:bookmarkStart w:id="653" w:name="_Toc22685"/>
      <w:bookmarkStart w:id="654" w:name="_Toc113279208"/>
      <w:bookmarkStart w:id="655" w:name="_Toc150337245"/>
      <w:r>
        <w:rPr>
          <w:rFonts w:hint="eastAsia"/>
        </w:rPr>
        <w:lastRenderedPageBreak/>
        <w:t>影增</w:t>
      </w:r>
      <w:r>
        <w:rPr>
          <w:rFonts w:hint="eastAsia"/>
        </w:rPr>
        <w:t>C</w:t>
      </w:r>
      <w:r>
        <w:rPr>
          <w:rFonts w:hint="eastAsia"/>
        </w:rPr>
        <w:t>臂机配准板详细设计说明</w:t>
      </w:r>
      <w:bookmarkEnd w:id="653"/>
      <w:bookmarkEnd w:id="654"/>
      <w:bookmarkEnd w:id="655"/>
    </w:p>
    <w:p w:rsidR="00A56EEE" w:rsidRDefault="00494307">
      <w:pPr>
        <w:numPr>
          <w:ilvl w:val="0"/>
          <w:numId w:val="31"/>
        </w:numPr>
        <w:rPr>
          <w:b/>
          <w:bCs/>
        </w:rPr>
      </w:pPr>
      <w:bookmarkStart w:id="656" w:name="_Toc14773"/>
      <w:r>
        <w:rPr>
          <w:rFonts w:hint="eastAsia"/>
          <w:b/>
          <w:bCs/>
        </w:rPr>
        <w:t>设计需求</w:t>
      </w:r>
      <w:bookmarkEnd w:id="656"/>
    </w:p>
    <w:p w:rsidR="00A56EEE" w:rsidRDefault="00494307">
      <w:pPr>
        <w:numPr>
          <w:ilvl w:val="0"/>
          <w:numId w:val="32"/>
        </w:numPr>
        <w:spacing w:before="156" w:after="156"/>
        <w:rPr>
          <w:rFonts w:ascii="Times New Roman" w:hAnsi="Times New Roman" w:cs="Times New Roman"/>
          <w:szCs w:val="28"/>
        </w:rPr>
      </w:pPr>
      <w:r>
        <w:rPr>
          <w:rFonts w:ascii="Times New Roman" w:hAnsi="Times New Roman" w:cs="Times New Roman" w:hint="eastAsia"/>
          <w:szCs w:val="28"/>
        </w:rPr>
        <w:t>用于</w:t>
      </w:r>
      <w:r>
        <w:rPr>
          <w:rFonts w:ascii="Times New Roman" w:hAnsi="Times New Roman" w:cs="Times New Roman" w:hint="eastAsia"/>
          <w:szCs w:val="28"/>
        </w:rPr>
        <w:t>X</w:t>
      </w:r>
      <w:r>
        <w:rPr>
          <w:rFonts w:ascii="Times New Roman" w:hAnsi="Times New Roman" w:cs="Times New Roman" w:hint="eastAsia"/>
          <w:szCs w:val="28"/>
        </w:rPr>
        <w:t>光图像的注册，实现图像坐标系与双目相机坐标系</w:t>
      </w:r>
      <w:r>
        <w:rPr>
          <w:rFonts w:hint="eastAsia"/>
        </w:rPr>
        <w:t>基准位置关系的统一</w:t>
      </w:r>
      <w:r>
        <w:rPr>
          <w:rFonts w:ascii="Times New Roman" w:hAnsi="Times New Roman" w:cs="Times New Roman" w:hint="eastAsia"/>
          <w:szCs w:val="28"/>
        </w:rPr>
        <w:t>；</w:t>
      </w:r>
    </w:p>
    <w:p w:rsidR="00A56EEE" w:rsidRDefault="00494307">
      <w:pPr>
        <w:numPr>
          <w:ilvl w:val="0"/>
          <w:numId w:val="32"/>
        </w:numPr>
        <w:spacing w:before="156" w:after="156"/>
        <w:rPr>
          <w:rFonts w:ascii="Times New Roman" w:hAnsi="Times New Roman" w:cs="Times New Roman"/>
          <w:szCs w:val="28"/>
        </w:rPr>
      </w:pPr>
      <w:r>
        <w:rPr>
          <w:rFonts w:ascii="Times New Roman" w:hAnsi="Times New Roman" w:cs="Times New Roman" w:hint="eastAsia"/>
          <w:szCs w:val="28"/>
        </w:rPr>
        <w:t>影增</w:t>
      </w:r>
      <w:r>
        <w:rPr>
          <w:rFonts w:ascii="Times New Roman" w:hAnsi="Times New Roman" w:cs="Times New Roman" w:hint="eastAsia"/>
          <w:szCs w:val="28"/>
        </w:rPr>
        <w:t>C</w:t>
      </w:r>
      <w:r>
        <w:rPr>
          <w:rFonts w:ascii="Times New Roman" w:hAnsi="Times New Roman" w:cs="Times New Roman" w:hint="eastAsia"/>
          <w:szCs w:val="28"/>
        </w:rPr>
        <w:t>臂机配准板不灭菌被影增</w:t>
      </w:r>
      <w:r>
        <w:rPr>
          <w:rFonts w:ascii="Times New Roman" w:hAnsi="Times New Roman" w:cs="Times New Roman" w:hint="eastAsia"/>
          <w:szCs w:val="28"/>
        </w:rPr>
        <w:t>C</w:t>
      </w:r>
      <w:r>
        <w:rPr>
          <w:rFonts w:ascii="Times New Roman" w:hAnsi="Times New Roman" w:cs="Times New Roman" w:hint="eastAsia"/>
          <w:szCs w:val="28"/>
        </w:rPr>
        <w:t>臂机无菌罩完全包裹；</w:t>
      </w:r>
    </w:p>
    <w:p w:rsidR="00A56EEE" w:rsidRPr="00CE792F" w:rsidRDefault="00CE792F">
      <w:pPr>
        <w:numPr>
          <w:ilvl w:val="0"/>
          <w:numId w:val="32"/>
        </w:numPr>
        <w:spacing w:before="156" w:after="156"/>
        <w:rPr>
          <w:rFonts w:ascii="宋体" w:hAnsi="宋体" w:cs="宋体"/>
        </w:rPr>
      </w:pPr>
      <w:r>
        <w:rPr>
          <w:rFonts w:ascii="Times New Roman" w:hAnsi="Times New Roman" w:cs="Times New Roman" w:hint="eastAsia"/>
          <w:szCs w:val="28"/>
        </w:rPr>
        <w:t>影增配准框架可安装</w:t>
      </w:r>
      <w:r>
        <w:rPr>
          <w:rFonts w:ascii="Times New Roman" w:hAnsi="Times New Roman" w:cs="Times New Roman" w:hint="eastAsia"/>
          <w:szCs w:val="28"/>
        </w:rPr>
        <w:t>C</w:t>
      </w:r>
      <w:r>
        <w:rPr>
          <w:rFonts w:ascii="Times New Roman" w:hAnsi="Times New Roman" w:cs="Times New Roman" w:hint="eastAsia"/>
          <w:szCs w:val="28"/>
        </w:rPr>
        <w:t>臂示踪器</w:t>
      </w:r>
      <w:r w:rsidR="00494307">
        <w:rPr>
          <w:rFonts w:ascii="宋体" w:hAnsi="宋体" w:cs="宋体" w:hint="eastAsia"/>
        </w:rPr>
        <w:t>；</w:t>
      </w:r>
    </w:p>
    <w:p w:rsidR="00A56EEE" w:rsidRDefault="00494307">
      <w:pPr>
        <w:numPr>
          <w:ilvl w:val="0"/>
          <w:numId w:val="31"/>
        </w:numPr>
        <w:rPr>
          <w:b/>
          <w:bCs/>
        </w:rPr>
      </w:pPr>
      <w:bookmarkStart w:id="657" w:name="_Toc4208"/>
      <w:r>
        <w:rPr>
          <w:rFonts w:hint="eastAsia"/>
          <w:b/>
          <w:bCs/>
        </w:rPr>
        <w:t>风险项</w:t>
      </w:r>
      <w:bookmarkEnd w:id="657"/>
    </w:p>
    <w:p w:rsidR="00A56EEE" w:rsidRDefault="00494307">
      <w:pPr>
        <w:numPr>
          <w:ilvl w:val="0"/>
          <w:numId w:val="33"/>
        </w:numPr>
        <w:spacing w:before="156" w:after="156"/>
      </w:pPr>
      <w:r>
        <w:rPr>
          <w:rFonts w:cs="Arial" w:hint="eastAsia"/>
        </w:rPr>
        <w:t>影增</w:t>
      </w:r>
      <w:r>
        <w:rPr>
          <w:rFonts w:ascii="Arial" w:hAnsi="Arial" w:cs="Arial" w:hint="eastAsia"/>
        </w:rPr>
        <w:t>配准</w:t>
      </w:r>
      <w:r>
        <w:rPr>
          <w:rFonts w:cs="Arial" w:hint="eastAsia"/>
        </w:rPr>
        <w:t>框架</w:t>
      </w:r>
      <w:r>
        <w:rPr>
          <w:rFonts w:ascii="宋体" w:hAnsi="宋体" w:cs="宋体" w:hint="eastAsia"/>
          <w:color w:val="000000"/>
          <w:kern w:val="0"/>
          <w:szCs w:val="21"/>
          <w:lang w:bidi="ar"/>
        </w:rPr>
        <w:t>晃动。</w:t>
      </w:r>
    </w:p>
    <w:p w:rsidR="00A56EEE" w:rsidRDefault="00494307">
      <w:pPr>
        <w:numPr>
          <w:ilvl w:val="0"/>
          <w:numId w:val="31"/>
        </w:numPr>
        <w:rPr>
          <w:b/>
          <w:bCs/>
        </w:rPr>
      </w:pPr>
      <w:bookmarkStart w:id="658" w:name="_Toc9128"/>
      <w:r>
        <w:rPr>
          <w:rFonts w:hint="eastAsia"/>
          <w:b/>
          <w:bCs/>
        </w:rPr>
        <w:t>设计说明</w:t>
      </w:r>
      <w:bookmarkEnd w:id="658"/>
    </w:p>
    <w:p w:rsidR="00A56EEE" w:rsidRDefault="00494307">
      <w:pPr>
        <w:numPr>
          <w:ilvl w:val="0"/>
          <w:numId w:val="34"/>
        </w:numPr>
        <w:spacing w:before="156" w:after="156"/>
      </w:pPr>
      <w:r>
        <w:rPr>
          <w:rFonts w:cs="Arial" w:hint="eastAsia"/>
        </w:rPr>
        <w:t>影增</w:t>
      </w:r>
      <w:r>
        <w:rPr>
          <w:rFonts w:ascii="Arial" w:hAnsi="Arial" w:cs="Arial" w:hint="eastAsia"/>
        </w:rPr>
        <w:t>配准工具</w:t>
      </w:r>
      <w:r>
        <w:rPr>
          <w:rFonts w:hint="eastAsia"/>
        </w:rPr>
        <w:t>整体结构采用铝合金材质，结构上确保强度、刚性的同时尽可能降低重量；</w:t>
      </w:r>
    </w:p>
    <w:p w:rsidR="00A56EEE" w:rsidRDefault="00494307">
      <w:pPr>
        <w:numPr>
          <w:ilvl w:val="0"/>
          <w:numId w:val="34"/>
        </w:numPr>
        <w:spacing w:before="156" w:after="156"/>
      </w:pPr>
      <w:r>
        <w:rPr>
          <w:rFonts w:cs="Arial" w:hint="eastAsia"/>
        </w:rPr>
        <w:t>影增</w:t>
      </w:r>
      <w:r>
        <w:rPr>
          <w:rFonts w:ascii="Arial" w:hAnsi="Arial" w:cs="Arial" w:hint="eastAsia"/>
        </w:rPr>
        <w:t>配准工具</w:t>
      </w:r>
      <w:r>
        <w:rPr>
          <w:rFonts w:cs="Arial" w:hint="eastAsia"/>
        </w:rPr>
        <w:t>需设计顶紧结构，</w:t>
      </w:r>
      <w:r>
        <w:rPr>
          <w:rFonts w:hint="eastAsia"/>
        </w:rPr>
        <w:t>整体尺寸可调（</w:t>
      </w:r>
      <w:r>
        <w:rPr>
          <w:rFonts w:hint="eastAsia"/>
        </w:rPr>
        <w:t>293mm~304.4mm</w:t>
      </w:r>
      <w:r>
        <w:rPr>
          <w:rFonts w:hint="eastAsia"/>
        </w:rPr>
        <w:t>），整体造型需圆润、美观、简洁且辨识度高；</w:t>
      </w:r>
    </w:p>
    <w:p w:rsidR="00A56EEE" w:rsidRDefault="00494307">
      <w:pPr>
        <w:numPr>
          <w:ilvl w:val="0"/>
          <w:numId w:val="34"/>
        </w:numPr>
        <w:spacing w:before="156" w:after="156"/>
      </w:pPr>
      <w:r>
        <w:rPr>
          <w:rFonts w:cs="Arial" w:hint="eastAsia"/>
        </w:rPr>
        <w:t>影增</w:t>
      </w:r>
      <w:r>
        <w:rPr>
          <w:rFonts w:hint="eastAsia"/>
        </w:rPr>
        <w:t>配准板</w:t>
      </w:r>
      <w:r>
        <w:rPr>
          <w:rFonts w:hint="eastAsia"/>
        </w:rPr>
        <w:t>X</w:t>
      </w:r>
      <w:r>
        <w:rPr>
          <w:rFonts w:hint="eastAsia"/>
        </w:rPr>
        <w:t>光透视后，要除标记球外无残影，</w:t>
      </w:r>
      <w:r>
        <w:rPr>
          <w:rFonts w:ascii="宋体" w:eastAsiaTheme="minorEastAsia" w:hAnsi="宋体" w:cs="宋体" w:hint="eastAsia"/>
          <w:szCs w:val="22"/>
        </w:rPr>
        <w:t>标记球固定牢靠，反复使用后不能脱落</w:t>
      </w:r>
      <w:r>
        <w:rPr>
          <w:rFonts w:hint="eastAsia"/>
        </w:rPr>
        <w:t>；</w:t>
      </w:r>
    </w:p>
    <w:p w:rsidR="00A56EEE" w:rsidRDefault="00494307">
      <w:pPr>
        <w:numPr>
          <w:ilvl w:val="0"/>
          <w:numId w:val="34"/>
        </w:numPr>
        <w:spacing w:before="156" w:after="156"/>
      </w:pPr>
      <w:r>
        <w:rPr>
          <w:rFonts w:cs="Arial" w:hint="eastAsia"/>
        </w:rPr>
        <w:t>影增</w:t>
      </w:r>
      <w:r>
        <w:rPr>
          <w:rFonts w:hint="eastAsia"/>
        </w:rPr>
        <w:t>配准工具各结构需有防呆设计；</w:t>
      </w:r>
    </w:p>
    <w:p w:rsidR="00A56EEE" w:rsidRDefault="00494307" w:rsidP="00DD156B">
      <w:pPr>
        <w:numPr>
          <w:ilvl w:val="0"/>
          <w:numId w:val="34"/>
        </w:numPr>
        <w:spacing w:before="156" w:after="156"/>
      </w:pPr>
      <w:r>
        <w:rPr>
          <w:rFonts w:cs="Arial" w:hint="eastAsia"/>
        </w:rPr>
        <w:t>影增</w:t>
      </w:r>
      <w:r>
        <w:rPr>
          <w:rFonts w:hint="eastAsia"/>
        </w:rPr>
        <w:t>配准框架需有防滑垫，防止</w:t>
      </w:r>
      <w:r>
        <w:rPr>
          <w:rFonts w:cs="Arial" w:hint="eastAsia"/>
        </w:rPr>
        <w:t>影增</w:t>
      </w:r>
      <w:r>
        <w:rPr>
          <w:rFonts w:hint="eastAsia"/>
        </w:rPr>
        <w:t>C</w:t>
      </w:r>
      <w:r>
        <w:rPr>
          <w:rFonts w:hint="eastAsia"/>
        </w:rPr>
        <w:t>臂机和钢球磨损。</w:t>
      </w:r>
    </w:p>
    <w:p w:rsidR="00A56EEE" w:rsidRDefault="00CE792F">
      <w:pPr>
        <w:spacing w:before="156" w:after="156"/>
        <w:jc w:val="center"/>
      </w:pPr>
      <w:r>
        <w:rPr>
          <w:noProof/>
        </w:rPr>
        <w:lastRenderedPageBreak/>
        <w:drawing>
          <wp:inline distT="0" distB="0" distL="0" distR="0" wp14:anchorId="724B8D97" wp14:editId="5783D7E2">
            <wp:extent cx="3333750" cy="2723272"/>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9774" cy="2728193"/>
                    </a:xfrm>
                    <a:prstGeom prst="rect">
                      <a:avLst/>
                    </a:prstGeom>
                  </pic:spPr>
                </pic:pic>
              </a:graphicData>
            </a:graphic>
          </wp:inline>
        </w:drawing>
      </w:r>
    </w:p>
    <w:p w:rsidR="00A56EEE" w:rsidRDefault="00494307">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ins w:id="659" w:author="chenxia" w:date="2023-11-08T11:59:00Z">
        <w:r w:rsidR="00DD156B">
          <w:rPr>
            <w:noProof/>
          </w:rPr>
          <w:t>38</w:t>
        </w:r>
      </w:ins>
      <w:del w:id="660" w:author="chenxia" w:date="2023-11-08T11:59:00Z">
        <w:r w:rsidDel="00DD156B">
          <w:rPr>
            <w:noProof/>
          </w:rPr>
          <w:delText>34</w:delText>
        </w:r>
      </w:del>
      <w:r>
        <w:fldChar w:fldCharType="end"/>
      </w:r>
      <w:r>
        <w:rPr>
          <w:rFonts w:hint="eastAsia"/>
        </w:rPr>
        <w:t xml:space="preserve"> </w:t>
      </w:r>
      <w:r>
        <w:rPr>
          <w:rFonts w:hint="eastAsia"/>
        </w:rPr>
        <w:t>影增配准工具</w:t>
      </w:r>
    </w:p>
    <w:p w:rsidR="00A56EEE" w:rsidRDefault="00494307">
      <w:pPr>
        <w:numPr>
          <w:ilvl w:val="0"/>
          <w:numId w:val="21"/>
        </w:numPr>
        <w:rPr>
          <w:b/>
          <w:bCs/>
        </w:rPr>
      </w:pPr>
      <w:r>
        <w:rPr>
          <w:rFonts w:hint="eastAsia"/>
          <w:b/>
          <w:bCs/>
        </w:rPr>
        <w:t>风险控制说明</w:t>
      </w:r>
    </w:p>
    <w:p w:rsidR="00A56EEE" w:rsidRDefault="00494307">
      <w:pPr>
        <w:ind w:firstLine="420"/>
      </w:pPr>
      <w:r>
        <w:rPr>
          <w:rFonts w:hint="eastAsia"/>
        </w:rPr>
        <w:t>整体框架需进行强度分析，确保框架强度、形变满足精度要求。</w:t>
      </w:r>
    </w:p>
    <w:p w:rsidR="00CE792F" w:rsidRDefault="00CE792F" w:rsidP="00CE792F">
      <w:pPr>
        <w:pStyle w:val="3"/>
      </w:pPr>
      <w:bookmarkStart w:id="661" w:name="_Toc150337246"/>
      <w:r>
        <w:rPr>
          <w:rFonts w:hint="eastAsia"/>
        </w:rPr>
        <w:t>C</w:t>
      </w:r>
      <w:r>
        <w:rPr>
          <w:rFonts w:hint="eastAsia"/>
        </w:rPr>
        <w:t>臂示踪器详细设计说明</w:t>
      </w:r>
      <w:bookmarkEnd w:id="661"/>
    </w:p>
    <w:p w:rsidR="00CE792F" w:rsidRDefault="00CE792F" w:rsidP="00CE792F">
      <w:pPr>
        <w:numPr>
          <w:ilvl w:val="0"/>
          <w:numId w:val="27"/>
        </w:numPr>
        <w:rPr>
          <w:b/>
          <w:bCs/>
        </w:rPr>
      </w:pPr>
      <w:r>
        <w:rPr>
          <w:rFonts w:hint="eastAsia"/>
          <w:b/>
          <w:bCs/>
        </w:rPr>
        <w:t>设计需求</w:t>
      </w:r>
    </w:p>
    <w:p w:rsidR="000648FD" w:rsidRDefault="00CE792F" w:rsidP="00DD156B">
      <w:pPr>
        <w:pStyle w:val="af2"/>
        <w:numPr>
          <w:ilvl w:val="0"/>
          <w:numId w:val="45"/>
        </w:numPr>
        <w:spacing w:before="156" w:after="156"/>
        <w:ind w:firstLineChars="0"/>
        <w:rPr>
          <w:rFonts w:ascii="宋体" w:hAnsi="宋体" w:cs="宋体"/>
        </w:rPr>
      </w:pPr>
      <w:r w:rsidRPr="000648FD">
        <w:rPr>
          <w:rFonts w:ascii="Times New Roman" w:hAnsi="Times New Roman" w:cs="Times New Roman" w:hint="eastAsia"/>
          <w:szCs w:val="28"/>
        </w:rPr>
        <w:t>用于</w:t>
      </w:r>
      <w:r w:rsidRPr="00DD156B">
        <w:rPr>
          <w:rFonts w:ascii="宋体" w:hAnsi="宋体" w:cs="宋体" w:hint="eastAsia"/>
        </w:rPr>
        <w:t>可安装在</w:t>
      </w:r>
      <w:r w:rsidR="000648FD" w:rsidRPr="00DD156B">
        <w:rPr>
          <w:rFonts w:ascii="宋体" w:hAnsi="宋体" w:cs="宋体" w:hint="eastAsia"/>
        </w:rPr>
        <w:t>平板</w:t>
      </w:r>
      <w:r w:rsidR="000648FD" w:rsidRPr="00DD156B">
        <w:rPr>
          <w:rFonts w:ascii="宋体" w:hAnsi="宋体" w:cs="宋体"/>
        </w:rPr>
        <w:t>/</w:t>
      </w:r>
      <w:r w:rsidR="000648FD" w:rsidRPr="00DD156B">
        <w:rPr>
          <w:rFonts w:ascii="宋体" w:hAnsi="宋体" w:cs="宋体" w:hint="eastAsia"/>
        </w:rPr>
        <w:t>影增</w:t>
      </w:r>
      <w:r w:rsidR="000648FD" w:rsidRPr="00DD156B">
        <w:rPr>
          <w:rFonts w:ascii="宋体" w:hAnsi="宋体" w:cs="宋体"/>
        </w:rPr>
        <w:t>C</w:t>
      </w:r>
      <w:r w:rsidR="000648FD" w:rsidRPr="00DD156B">
        <w:rPr>
          <w:rFonts w:ascii="宋体" w:hAnsi="宋体" w:cs="宋体" w:hint="eastAsia"/>
        </w:rPr>
        <w:t>臂配准板上</w:t>
      </w:r>
      <w:r w:rsidRPr="00DD156B">
        <w:rPr>
          <w:rFonts w:ascii="宋体" w:hAnsi="宋体" w:cs="宋体" w:hint="eastAsia"/>
        </w:rPr>
        <w:t>；</w:t>
      </w:r>
    </w:p>
    <w:p w:rsidR="000648FD" w:rsidRDefault="00CE792F" w:rsidP="00DD156B">
      <w:pPr>
        <w:pStyle w:val="af2"/>
        <w:numPr>
          <w:ilvl w:val="0"/>
          <w:numId w:val="45"/>
        </w:numPr>
        <w:spacing w:before="156" w:after="156"/>
        <w:ind w:firstLineChars="0"/>
        <w:rPr>
          <w:rFonts w:ascii="宋体" w:hAnsi="宋体" w:cs="宋体"/>
        </w:rPr>
      </w:pPr>
      <w:r w:rsidRPr="00DD156B">
        <w:rPr>
          <w:rFonts w:ascii="宋体" w:hAnsi="宋体" w:cs="宋体" w:hint="eastAsia"/>
        </w:rPr>
        <w:t>可低温灭菌，不变形；</w:t>
      </w:r>
    </w:p>
    <w:p w:rsidR="000648FD" w:rsidRPr="00DD156B" w:rsidRDefault="00CE792F" w:rsidP="00DD156B">
      <w:pPr>
        <w:pStyle w:val="af2"/>
        <w:numPr>
          <w:ilvl w:val="0"/>
          <w:numId w:val="45"/>
        </w:numPr>
        <w:spacing w:before="156" w:after="156"/>
        <w:ind w:firstLineChars="0"/>
        <w:rPr>
          <w:rFonts w:ascii="宋体" w:hAnsi="宋体" w:cs="宋体"/>
        </w:rPr>
      </w:pPr>
      <w:r w:rsidRPr="000648FD">
        <w:rPr>
          <w:rFonts w:ascii="宋体" w:hAnsi="宋体" w:cs="宋体" w:hint="eastAsia"/>
          <w:szCs w:val="22"/>
        </w:rPr>
        <w:t>可安装</w:t>
      </w:r>
      <w:r w:rsidRPr="000648FD">
        <w:rPr>
          <w:rFonts w:ascii="宋体" w:hAnsi="宋体" w:cs="宋体"/>
          <w:szCs w:val="22"/>
        </w:rPr>
        <w:t>PC</w:t>
      </w:r>
      <w:r w:rsidRPr="000648FD">
        <w:rPr>
          <w:rFonts w:ascii="宋体" w:hAnsi="宋体" w:cs="宋体" w:hint="eastAsia"/>
          <w:szCs w:val="22"/>
        </w:rPr>
        <w:t>反光球供双目相机识别位置信息；</w:t>
      </w:r>
    </w:p>
    <w:p w:rsidR="000648FD" w:rsidRPr="000648FD" w:rsidRDefault="000648FD" w:rsidP="00DD156B">
      <w:pPr>
        <w:pStyle w:val="af2"/>
        <w:numPr>
          <w:ilvl w:val="0"/>
          <w:numId w:val="45"/>
        </w:numPr>
        <w:spacing w:before="156" w:after="156"/>
        <w:ind w:firstLineChars="0"/>
        <w:rPr>
          <w:rFonts w:ascii="宋体" w:hAnsi="宋体" w:cs="宋体"/>
        </w:rPr>
      </w:pPr>
      <w:r>
        <w:rPr>
          <w:rFonts w:ascii="宋体" w:hAnsi="宋体" w:cs="宋体" w:hint="eastAsia"/>
          <w:szCs w:val="22"/>
        </w:rPr>
        <w:t>可捆扎无菌罩且不影响整体精度；</w:t>
      </w:r>
    </w:p>
    <w:p w:rsidR="00CE792F" w:rsidRDefault="00CE792F" w:rsidP="00CE792F">
      <w:pPr>
        <w:numPr>
          <w:ilvl w:val="0"/>
          <w:numId w:val="27"/>
        </w:numPr>
        <w:rPr>
          <w:b/>
          <w:bCs/>
        </w:rPr>
      </w:pPr>
      <w:r>
        <w:rPr>
          <w:rFonts w:hint="eastAsia"/>
          <w:b/>
          <w:bCs/>
        </w:rPr>
        <w:t>风险项</w:t>
      </w:r>
    </w:p>
    <w:p w:rsidR="00CE792F" w:rsidRDefault="000648FD" w:rsidP="00DD156B">
      <w:pPr>
        <w:pStyle w:val="af2"/>
        <w:numPr>
          <w:ilvl w:val="0"/>
          <w:numId w:val="48"/>
        </w:numPr>
        <w:spacing w:before="156" w:after="156"/>
        <w:ind w:firstLineChars="0"/>
      </w:pPr>
      <w:r>
        <w:rPr>
          <w:rFonts w:hint="eastAsia"/>
        </w:rPr>
        <w:t>P</w:t>
      </w:r>
      <w:r>
        <w:t>C</w:t>
      </w:r>
      <w:r>
        <w:rPr>
          <w:rFonts w:hint="eastAsia"/>
        </w:rPr>
        <w:t>反光球反光涂层被破坏；</w:t>
      </w:r>
    </w:p>
    <w:p w:rsidR="000648FD" w:rsidRDefault="000648FD" w:rsidP="00DD156B">
      <w:pPr>
        <w:pStyle w:val="af2"/>
        <w:numPr>
          <w:ilvl w:val="0"/>
          <w:numId w:val="48"/>
        </w:numPr>
        <w:spacing w:before="156" w:after="156"/>
        <w:ind w:firstLineChars="0"/>
      </w:pPr>
      <w:r>
        <w:rPr>
          <w:rFonts w:hint="eastAsia"/>
        </w:rPr>
        <w:t>支架发生形变；</w:t>
      </w:r>
    </w:p>
    <w:p w:rsidR="00CE792F" w:rsidRDefault="00CE792F" w:rsidP="00CE792F">
      <w:pPr>
        <w:numPr>
          <w:ilvl w:val="0"/>
          <w:numId w:val="27"/>
        </w:numPr>
        <w:rPr>
          <w:b/>
          <w:bCs/>
        </w:rPr>
      </w:pPr>
      <w:r>
        <w:rPr>
          <w:rFonts w:hint="eastAsia"/>
          <w:b/>
          <w:bCs/>
        </w:rPr>
        <w:t>设计说明</w:t>
      </w:r>
    </w:p>
    <w:p w:rsidR="0030241C" w:rsidRDefault="0030241C" w:rsidP="00DD156B">
      <w:pPr>
        <w:pStyle w:val="af2"/>
        <w:numPr>
          <w:ilvl w:val="0"/>
          <w:numId w:val="50"/>
        </w:numPr>
        <w:spacing w:before="156" w:after="156"/>
        <w:ind w:firstLineChars="0"/>
      </w:pPr>
      <w:r>
        <w:rPr>
          <w:rFonts w:hint="eastAsia"/>
        </w:rPr>
        <w:t>示踪器</w:t>
      </w:r>
      <w:r w:rsidR="000648FD">
        <w:rPr>
          <w:rFonts w:hint="eastAsia"/>
        </w:rPr>
        <w:t>整体结构采用</w:t>
      </w:r>
      <w:r w:rsidR="000648FD">
        <w:rPr>
          <w:rFonts w:hint="eastAsia"/>
        </w:rPr>
        <w:t>P</w:t>
      </w:r>
      <w:r w:rsidR="000648FD">
        <w:t>EEK</w:t>
      </w:r>
      <w:r w:rsidR="000648FD">
        <w:rPr>
          <w:rFonts w:hint="eastAsia"/>
        </w:rPr>
        <w:t>材质，结构上确保强度、刚性的同时尽可能降低重量；</w:t>
      </w:r>
    </w:p>
    <w:p w:rsidR="0030241C" w:rsidRDefault="0030241C" w:rsidP="00DD156B">
      <w:pPr>
        <w:pStyle w:val="af2"/>
        <w:numPr>
          <w:ilvl w:val="0"/>
          <w:numId w:val="50"/>
        </w:numPr>
        <w:spacing w:before="156" w:after="156"/>
        <w:ind w:firstLineChars="0"/>
      </w:pPr>
      <w:r>
        <w:rPr>
          <w:rFonts w:hint="eastAsia"/>
        </w:rPr>
        <w:lastRenderedPageBreak/>
        <w:t>示踪器</w:t>
      </w:r>
      <w:r w:rsidR="000648FD">
        <w:rPr>
          <w:rFonts w:hint="eastAsia"/>
        </w:rPr>
        <w:t>整体尺寸</w:t>
      </w:r>
      <w:r>
        <w:rPr>
          <w:rFonts w:hint="eastAsia"/>
        </w:rPr>
        <w:t>可以偏大</w:t>
      </w:r>
      <w:r w:rsidR="000648FD">
        <w:rPr>
          <w:rFonts w:hint="eastAsia"/>
        </w:rPr>
        <w:t>，</w:t>
      </w:r>
      <w:r>
        <w:rPr>
          <w:rFonts w:hint="eastAsia"/>
        </w:rPr>
        <w:t>可提高双目识别精度，</w:t>
      </w:r>
      <w:r w:rsidR="000648FD">
        <w:rPr>
          <w:rFonts w:hint="eastAsia"/>
        </w:rPr>
        <w:t>整体造型需圆润、美观、简洁且辨识度高；</w:t>
      </w:r>
    </w:p>
    <w:p w:rsidR="0030241C" w:rsidRDefault="0030241C" w:rsidP="00DD156B">
      <w:pPr>
        <w:pStyle w:val="af2"/>
        <w:numPr>
          <w:ilvl w:val="0"/>
          <w:numId w:val="50"/>
        </w:numPr>
        <w:spacing w:before="156" w:after="156"/>
        <w:ind w:firstLineChars="0"/>
      </w:pPr>
      <w:r>
        <w:rPr>
          <w:rFonts w:hint="eastAsia"/>
        </w:rPr>
        <w:t>示踪器</w:t>
      </w:r>
      <w:r w:rsidR="000648FD">
        <w:rPr>
          <w:rFonts w:hint="eastAsia"/>
        </w:rPr>
        <w:t>上需安装</w:t>
      </w:r>
      <w:r w:rsidR="000648FD">
        <w:rPr>
          <w:rFonts w:hint="eastAsia"/>
        </w:rPr>
        <w:t>4</w:t>
      </w:r>
      <w:r w:rsidR="000648FD">
        <w:rPr>
          <w:rFonts w:hint="eastAsia"/>
        </w:rPr>
        <w:t>个</w:t>
      </w:r>
      <w:r w:rsidR="000648FD">
        <w:rPr>
          <w:rFonts w:hint="eastAsia"/>
        </w:rPr>
        <w:t>P</w:t>
      </w:r>
      <w:r w:rsidR="000648FD">
        <w:t>C</w:t>
      </w:r>
      <w:r w:rsidR="000648FD">
        <w:rPr>
          <w:rFonts w:hint="eastAsia"/>
        </w:rPr>
        <w:t>反光球，用于双目相机识别标定过程中识别基准的位置关系；</w:t>
      </w:r>
    </w:p>
    <w:p w:rsidR="00CE792F" w:rsidRDefault="000648FD" w:rsidP="00DD156B">
      <w:pPr>
        <w:pStyle w:val="af2"/>
        <w:numPr>
          <w:ilvl w:val="0"/>
          <w:numId w:val="50"/>
        </w:numPr>
        <w:spacing w:before="156" w:after="156"/>
        <w:ind w:firstLineChars="0"/>
      </w:pPr>
      <w:r>
        <w:rPr>
          <w:rFonts w:hint="eastAsia"/>
        </w:rPr>
        <w:t>P</w:t>
      </w:r>
      <w:r>
        <w:t>C</w:t>
      </w:r>
      <w:r>
        <w:rPr>
          <w:rFonts w:hint="eastAsia"/>
        </w:rPr>
        <w:t>反光球采用压紧固定方式，并安装</w:t>
      </w:r>
      <w:r>
        <w:rPr>
          <w:rFonts w:hint="eastAsia"/>
        </w:rPr>
        <w:t>O</w:t>
      </w:r>
      <w:r>
        <w:rPr>
          <w:rFonts w:hint="eastAsia"/>
        </w:rPr>
        <w:t>型圈用于缓冲和防水，防止消毒灭菌过程中对反光涂层造成破坏；</w:t>
      </w:r>
    </w:p>
    <w:p w:rsidR="0030241C" w:rsidRDefault="0030241C" w:rsidP="00DD156B">
      <w:pPr>
        <w:pStyle w:val="af2"/>
        <w:numPr>
          <w:ilvl w:val="0"/>
          <w:numId w:val="50"/>
        </w:numPr>
        <w:spacing w:before="156" w:after="156"/>
        <w:ind w:firstLineChars="0"/>
      </w:pPr>
      <w:r>
        <w:rPr>
          <w:rFonts w:hint="eastAsia"/>
        </w:rPr>
        <w:t>示踪器上设计用于捆绑无菌罩的结构；</w:t>
      </w:r>
    </w:p>
    <w:p w:rsidR="0030241C" w:rsidRDefault="0030241C" w:rsidP="00DD156B">
      <w:pPr>
        <w:pStyle w:val="af2"/>
        <w:numPr>
          <w:ilvl w:val="0"/>
          <w:numId w:val="50"/>
        </w:numPr>
        <w:spacing w:before="156" w:after="156"/>
        <w:ind w:firstLineChars="0"/>
      </w:pPr>
      <w:r>
        <w:rPr>
          <w:rFonts w:hint="eastAsia"/>
        </w:rPr>
        <w:t>示踪器可安装在影增和平板</w:t>
      </w:r>
      <w:r>
        <w:rPr>
          <w:rFonts w:hint="eastAsia"/>
        </w:rPr>
        <w:t>C</w:t>
      </w:r>
      <w:r>
        <w:rPr>
          <w:rFonts w:hint="eastAsia"/>
        </w:rPr>
        <w:t>臂配准板上，且重复安装精度高；</w:t>
      </w:r>
    </w:p>
    <w:p w:rsidR="0030241C" w:rsidRDefault="0030241C" w:rsidP="00DD156B">
      <w:pPr>
        <w:pStyle w:val="af2"/>
        <w:numPr>
          <w:ilvl w:val="0"/>
          <w:numId w:val="50"/>
        </w:numPr>
        <w:spacing w:before="156" w:after="156"/>
        <w:ind w:firstLineChars="0"/>
      </w:pPr>
      <w:r>
        <w:rPr>
          <w:rFonts w:hint="eastAsia"/>
        </w:rPr>
        <w:t>示踪器上带手拧螺钉，不脱落；</w:t>
      </w:r>
    </w:p>
    <w:p w:rsidR="00CE792F" w:rsidRDefault="00CE792F" w:rsidP="00CE792F">
      <w:pPr>
        <w:spacing w:before="156" w:after="156"/>
        <w:jc w:val="center"/>
      </w:pPr>
      <w:r w:rsidRPr="000A7FB2">
        <w:rPr>
          <w:noProof/>
        </w:rPr>
        <w:t xml:space="preserve"> </w:t>
      </w:r>
      <w:r w:rsidR="0030241C">
        <w:rPr>
          <w:noProof/>
        </w:rPr>
        <w:drawing>
          <wp:inline distT="0" distB="0" distL="0" distR="0" wp14:anchorId="77FDE705" wp14:editId="62949690">
            <wp:extent cx="4318914" cy="2095500"/>
            <wp:effectExtent l="0" t="0" r="571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7858" cy="2099839"/>
                    </a:xfrm>
                    <a:prstGeom prst="rect">
                      <a:avLst/>
                    </a:prstGeom>
                  </pic:spPr>
                </pic:pic>
              </a:graphicData>
            </a:graphic>
          </wp:inline>
        </w:drawing>
      </w:r>
    </w:p>
    <w:p w:rsidR="00CE792F" w:rsidRDefault="00CE792F" w:rsidP="00CE792F">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662" w:author="chenxia" w:date="2023-11-08T11:59:00Z">
        <w:r w:rsidR="00DD156B">
          <w:rPr>
            <w:noProof/>
          </w:rPr>
          <w:t>39</w:t>
        </w:r>
      </w:ins>
      <w:del w:id="663" w:author="chenxia" w:date="2023-11-08T11:59:00Z">
        <w:r w:rsidDel="00DD156B">
          <w:rPr>
            <w:rFonts w:hint="eastAsia"/>
            <w:noProof/>
          </w:rPr>
          <w:delText>33</w:delText>
        </w:r>
      </w:del>
      <w:r>
        <w:rPr>
          <w:rFonts w:hint="eastAsia"/>
        </w:rPr>
        <w:fldChar w:fldCharType="end"/>
      </w:r>
      <w:r>
        <w:rPr>
          <w:rFonts w:hint="eastAsia"/>
        </w:rPr>
        <w:t xml:space="preserve"> </w:t>
      </w:r>
      <w:r w:rsidR="0030241C">
        <w:t>C</w:t>
      </w:r>
      <w:r w:rsidR="0030241C">
        <w:rPr>
          <w:rFonts w:hint="eastAsia"/>
        </w:rPr>
        <w:t>臂示踪器</w:t>
      </w:r>
    </w:p>
    <w:p w:rsidR="00CE792F" w:rsidRDefault="00CE792F" w:rsidP="00CE792F">
      <w:pPr>
        <w:numPr>
          <w:ilvl w:val="0"/>
          <w:numId w:val="21"/>
        </w:numPr>
        <w:rPr>
          <w:b/>
          <w:bCs/>
        </w:rPr>
      </w:pPr>
      <w:r>
        <w:rPr>
          <w:rFonts w:hint="eastAsia"/>
          <w:b/>
          <w:bCs/>
        </w:rPr>
        <w:t>风险控制说明</w:t>
      </w:r>
    </w:p>
    <w:p w:rsidR="00CE792F" w:rsidRPr="00CE792F" w:rsidRDefault="0030241C" w:rsidP="00DD156B">
      <w:r>
        <w:rPr>
          <w:rFonts w:hint="eastAsia"/>
        </w:rPr>
        <w:t>C</w:t>
      </w:r>
      <w:r>
        <w:rPr>
          <w:rFonts w:hint="eastAsia"/>
        </w:rPr>
        <w:t>臂示踪器结构参考市场同类产品，且经过强度分析强度、刚性满足使用要求；反光球固定结构需通过防水测试，参考相关的反光球防水测试报告</w:t>
      </w:r>
      <w:r w:rsidR="00CE792F">
        <w:rPr>
          <w:rFonts w:hint="eastAsia"/>
        </w:rPr>
        <w:t>。</w:t>
      </w:r>
    </w:p>
    <w:p w:rsidR="00A56EEE" w:rsidRDefault="00494307">
      <w:pPr>
        <w:pStyle w:val="3"/>
      </w:pPr>
      <w:bookmarkStart w:id="664" w:name="_Toc16402"/>
      <w:bookmarkStart w:id="665" w:name="_Toc113279210"/>
      <w:bookmarkStart w:id="666" w:name="_Toc150337247"/>
      <w:r>
        <w:rPr>
          <w:rFonts w:hint="eastAsia"/>
        </w:rPr>
        <w:t>尖刀柄详细设计说明</w:t>
      </w:r>
      <w:bookmarkEnd w:id="664"/>
      <w:bookmarkEnd w:id="665"/>
      <w:bookmarkEnd w:id="666"/>
    </w:p>
    <w:p w:rsidR="00A56EEE" w:rsidRDefault="00494307">
      <w:pPr>
        <w:numPr>
          <w:ilvl w:val="0"/>
          <w:numId w:val="35"/>
        </w:numPr>
        <w:rPr>
          <w:b/>
          <w:bCs/>
        </w:rPr>
      </w:pPr>
      <w:bookmarkStart w:id="667" w:name="_Toc5344"/>
      <w:r>
        <w:rPr>
          <w:rFonts w:hint="eastAsia"/>
          <w:b/>
          <w:bCs/>
        </w:rPr>
        <w:t>设计需求</w:t>
      </w:r>
      <w:bookmarkEnd w:id="667"/>
    </w:p>
    <w:p w:rsidR="00A56EEE" w:rsidRDefault="00494307">
      <w:pPr>
        <w:numPr>
          <w:ilvl w:val="0"/>
          <w:numId w:val="36"/>
        </w:numPr>
        <w:spacing w:before="156" w:after="156"/>
      </w:pPr>
      <w:r>
        <w:rPr>
          <w:rFonts w:ascii="Times New Roman" w:hAnsi="Times New Roman" w:cs="Times New Roman" w:hint="eastAsia"/>
          <w:szCs w:val="28"/>
        </w:rPr>
        <w:t>尖刀柄通过一级套筒进行定位，配合</w:t>
      </w:r>
      <w:r>
        <w:rPr>
          <w:rFonts w:ascii="Times New Roman" w:hAnsi="Times New Roman" w:cs="Times New Roman" w:hint="eastAsia"/>
          <w:szCs w:val="28"/>
        </w:rPr>
        <w:t>11</w:t>
      </w:r>
      <w:r>
        <w:rPr>
          <w:rFonts w:ascii="Times New Roman" w:hAnsi="Times New Roman" w:cs="Times New Roman" w:hint="eastAsia"/>
          <w:szCs w:val="28"/>
        </w:rPr>
        <w:t>号刀片使用，用于手术中切开表皮；</w:t>
      </w:r>
    </w:p>
    <w:p w:rsidR="00A56EEE" w:rsidRDefault="00494307">
      <w:pPr>
        <w:numPr>
          <w:ilvl w:val="0"/>
          <w:numId w:val="35"/>
        </w:numPr>
        <w:rPr>
          <w:b/>
          <w:bCs/>
        </w:rPr>
      </w:pPr>
      <w:bookmarkStart w:id="668" w:name="_Toc29909"/>
      <w:r>
        <w:rPr>
          <w:rFonts w:hint="eastAsia"/>
          <w:b/>
          <w:bCs/>
        </w:rPr>
        <w:t>风险项</w:t>
      </w:r>
      <w:bookmarkEnd w:id="668"/>
    </w:p>
    <w:p w:rsidR="00A56EEE" w:rsidRDefault="00494307">
      <w:pPr>
        <w:numPr>
          <w:ilvl w:val="0"/>
          <w:numId w:val="37"/>
        </w:numPr>
        <w:spacing w:before="156" w:after="156"/>
      </w:pPr>
      <w:r>
        <w:rPr>
          <w:rFonts w:cs="Arial" w:hint="eastAsia"/>
        </w:rPr>
        <w:lastRenderedPageBreak/>
        <w:t>手术刀刀片晃动</w:t>
      </w:r>
      <w:r>
        <w:rPr>
          <w:rFonts w:ascii="宋体" w:hAnsi="宋体" w:cs="宋体" w:hint="eastAsia"/>
          <w:color w:val="000000"/>
          <w:kern w:val="0"/>
          <w:szCs w:val="21"/>
          <w:lang w:bidi="ar"/>
        </w:rPr>
        <w:t>。</w:t>
      </w:r>
    </w:p>
    <w:p w:rsidR="00A56EEE" w:rsidRDefault="00494307">
      <w:pPr>
        <w:numPr>
          <w:ilvl w:val="0"/>
          <w:numId w:val="35"/>
        </w:numPr>
        <w:rPr>
          <w:b/>
          <w:bCs/>
        </w:rPr>
      </w:pPr>
      <w:bookmarkStart w:id="669" w:name="_Toc5447"/>
      <w:r>
        <w:rPr>
          <w:rFonts w:hint="eastAsia"/>
          <w:b/>
          <w:bCs/>
        </w:rPr>
        <w:t>设计说明</w:t>
      </w:r>
      <w:bookmarkEnd w:id="669"/>
    </w:p>
    <w:p w:rsidR="00A56EEE" w:rsidRDefault="00494307">
      <w:pPr>
        <w:numPr>
          <w:ilvl w:val="0"/>
          <w:numId w:val="38"/>
        </w:numPr>
        <w:spacing w:before="156" w:after="156"/>
      </w:pPr>
      <w:r>
        <w:rPr>
          <w:rFonts w:cs="Arial" w:hint="eastAsia"/>
        </w:rPr>
        <w:t>手术刀</w:t>
      </w:r>
      <w:r>
        <w:rPr>
          <w:rFonts w:hint="eastAsia"/>
        </w:rPr>
        <w:t>采用不锈钢材质，结构上确保强度、刚性的同时尽可能降低重量；</w:t>
      </w:r>
    </w:p>
    <w:p w:rsidR="00A56EEE" w:rsidRDefault="00494307">
      <w:pPr>
        <w:numPr>
          <w:ilvl w:val="0"/>
          <w:numId w:val="38"/>
        </w:numPr>
        <w:spacing w:before="156" w:after="156"/>
      </w:pPr>
      <w:r>
        <w:rPr>
          <w:rFonts w:hint="eastAsia"/>
        </w:rPr>
        <w:t>方便医生手持，整体造型需圆润、美观、简洁且辨识度高；</w:t>
      </w:r>
    </w:p>
    <w:p w:rsidR="00A56EEE" w:rsidRDefault="00494307">
      <w:pPr>
        <w:numPr>
          <w:ilvl w:val="0"/>
          <w:numId w:val="38"/>
        </w:numPr>
        <w:spacing w:before="156" w:after="156"/>
      </w:pPr>
      <w:r>
        <w:rPr>
          <w:rFonts w:hint="eastAsia"/>
        </w:rPr>
        <w:t>需保证卡刀片内凹槽精度。</w:t>
      </w:r>
    </w:p>
    <w:p w:rsidR="00A56EEE" w:rsidRDefault="00494307">
      <w:pPr>
        <w:spacing w:before="156" w:after="156"/>
        <w:jc w:val="center"/>
      </w:pPr>
      <w:r>
        <w:rPr>
          <w:noProof/>
        </w:rPr>
        <w:drawing>
          <wp:inline distT="0" distB="0" distL="114300" distR="114300" wp14:anchorId="7960F3F1" wp14:editId="177B5865">
            <wp:extent cx="3444875" cy="2814320"/>
            <wp:effectExtent l="0" t="0" r="3175" b="5080"/>
            <wp:docPr id="34" name="图片 3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6"/>
                    <pic:cNvPicPr>
                      <a:picLocks noChangeAspect="1"/>
                    </pic:cNvPicPr>
                  </pic:nvPicPr>
                  <pic:blipFill>
                    <a:blip r:embed="rId57"/>
                    <a:stretch>
                      <a:fillRect/>
                    </a:stretch>
                  </pic:blipFill>
                  <pic:spPr>
                    <a:xfrm>
                      <a:off x="0" y="0"/>
                      <a:ext cx="3444875" cy="2814320"/>
                    </a:xfrm>
                    <a:prstGeom prst="rect">
                      <a:avLst/>
                    </a:prstGeom>
                  </pic:spPr>
                </pic:pic>
              </a:graphicData>
            </a:graphic>
          </wp:inline>
        </w:drawing>
      </w:r>
    </w:p>
    <w:p w:rsidR="00A56EEE" w:rsidRDefault="00494307">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ins w:id="670" w:author="chenxia" w:date="2023-11-08T11:59:00Z">
        <w:r w:rsidR="00DD156B">
          <w:rPr>
            <w:noProof/>
          </w:rPr>
          <w:t>40</w:t>
        </w:r>
      </w:ins>
      <w:del w:id="671" w:author="chenxia" w:date="2023-11-08T11:59:00Z">
        <w:r w:rsidDel="00DD156B">
          <w:rPr>
            <w:noProof/>
          </w:rPr>
          <w:delText>35</w:delText>
        </w:r>
      </w:del>
      <w:r>
        <w:fldChar w:fldCharType="end"/>
      </w:r>
      <w:r>
        <w:rPr>
          <w:rFonts w:hint="eastAsia"/>
        </w:rPr>
        <w:t>尖刀柄</w:t>
      </w:r>
    </w:p>
    <w:p w:rsidR="00A56EEE" w:rsidRDefault="00494307">
      <w:pPr>
        <w:numPr>
          <w:ilvl w:val="0"/>
          <w:numId w:val="21"/>
        </w:numPr>
        <w:rPr>
          <w:b/>
          <w:bCs/>
        </w:rPr>
      </w:pPr>
      <w:r>
        <w:rPr>
          <w:rFonts w:hint="eastAsia"/>
          <w:b/>
          <w:bCs/>
        </w:rPr>
        <w:t>风险控制说明</w:t>
      </w:r>
    </w:p>
    <w:p w:rsidR="00A56EEE" w:rsidRDefault="00494307">
      <w:r>
        <w:rPr>
          <w:rFonts w:hint="eastAsia"/>
        </w:rPr>
        <w:t>生产过程中提前使用相应刀片进行安装适配检测。</w:t>
      </w:r>
    </w:p>
    <w:p w:rsidR="006F175A" w:rsidRDefault="006F175A" w:rsidP="006F175A">
      <w:pPr>
        <w:pStyle w:val="3"/>
      </w:pPr>
      <w:bookmarkStart w:id="672" w:name="_Toc150337248"/>
      <w:r>
        <w:rPr>
          <w:rFonts w:hint="eastAsia"/>
        </w:rPr>
        <w:t>六角扳手详细设计说明</w:t>
      </w:r>
      <w:bookmarkEnd w:id="672"/>
    </w:p>
    <w:p w:rsidR="006F175A" w:rsidRDefault="006F175A" w:rsidP="006F175A">
      <w:pPr>
        <w:numPr>
          <w:ilvl w:val="0"/>
          <w:numId w:val="35"/>
        </w:numPr>
        <w:rPr>
          <w:b/>
          <w:bCs/>
        </w:rPr>
      </w:pPr>
      <w:r>
        <w:rPr>
          <w:rFonts w:hint="eastAsia"/>
          <w:b/>
          <w:bCs/>
        </w:rPr>
        <w:t>设计需求</w:t>
      </w:r>
    </w:p>
    <w:p w:rsidR="006F175A" w:rsidRDefault="006F175A" w:rsidP="00DD156B">
      <w:pPr>
        <w:numPr>
          <w:ilvl w:val="0"/>
          <w:numId w:val="51"/>
        </w:numPr>
        <w:spacing w:before="156" w:after="156"/>
      </w:pPr>
      <w:r>
        <w:rPr>
          <w:rFonts w:ascii="Times New Roman" w:hAnsi="Times New Roman" w:cs="Times New Roman" w:hint="eastAsia"/>
          <w:szCs w:val="28"/>
        </w:rPr>
        <w:t>六角扳手可以适配所有手术过程中需要组装的器械锁紧；</w:t>
      </w:r>
    </w:p>
    <w:p w:rsidR="006F175A" w:rsidRDefault="006F175A" w:rsidP="006F175A">
      <w:pPr>
        <w:numPr>
          <w:ilvl w:val="0"/>
          <w:numId w:val="35"/>
        </w:numPr>
        <w:rPr>
          <w:b/>
          <w:bCs/>
        </w:rPr>
      </w:pPr>
      <w:r>
        <w:rPr>
          <w:rFonts w:hint="eastAsia"/>
          <w:b/>
          <w:bCs/>
        </w:rPr>
        <w:t>风险项</w:t>
      </w:r>
    </w:p>
    <w:p w:rsidR="006F175A" w:rsidRDefault="006F175A" w:rsidP="00DD156B">
      <w:pPr>
        <w:spacing w:before="156" w:after="156"/>
        <w:ind w:left="425"/>
      </w:pPr>
      <w:r>
        <w:rPr>
          <w:rFonts w:cs="Arial" w:hint="eastAsia"/>
        </w:rPr>
        <w:t>N</w:t>
      </w:r>
      <w:r>
        <w:rPr>
          <w:rFonts w:cs="Arial"/>
        </w:rPr>
        <w:t>/A</w:t>
      </w:r>
      <w:r>
        <w:rPr>
          <w:rFonts w:ascii="宋体" w:hAnsi="宋体" w:cs="宋体" w:hint="eastAsia"/>
          <w:color w:val="000000"/>
          <w:kern w:val="0"/>
          <w:szCs w:val="21"/>
          <w:lang w:bidi="ar"/>
        </w:rPr>
        <w:t>。</w:t>
      </w:r>
    </w:p>
    <w:p w:rsidR="006F175A" w:rsidRDefault="006F175A" w:rsidP="006F175A">
      <w:pPr>
        <w:numPr>
          <w:ilvl w:val="0"/>
          <w:numId w:val="35"/>
        </w:numPr>
        <w:rPr>
          <w:b/>
          <w:bCs/>
        </w:rPr>
      </w:pPr>
      <w:r>
        <w:rPr>
          <w:rFonts w:hint="eastAsia"/>
          <w:b/>
          <w:bCs/>
        </w:rPr>
        <w:t>设计说明</w:t>
      </w:r>
    </w:p>
    <w:p w:rsidR="006F175A" w:rsidRDefault="006F175A" w:rsidP="00DD156B">
      <w:pPr>
        <w:numPr>
          <w:ilvl w:val="0"/>
          <w:numId w:val="52"/>
        </w:numPr>
        <w:spacing w:before="156" w:after="156"/>
      </w:pPr>
      <w:r>
        <w:rPr>
          <w:rFonts w:hint="eastAsia"/>
        </w:rPr>
        <w:lastRenderedPageBreak/>
        <w:t>六角扳手采用不锈钢材质，结构上确保强度、刚性；</w:t>
      </w:r>
    </w:p>
    <w:p w:rsidR="006F175A" w:rsidRDefault="006F175A" w:rsidP="00DD156B">
      <w:pPr>
        <w:numPr>
          <w:ilvl w:val="0"/>
          <w:numId w:val="52"/>
        </w:numPr>
        <w:spacing w:before="156" w:after="156"/>
      </w:pPr>
      <w:r>
        <w:rPr>
          <w:rFonts w:hint="eastAsia"/>
        </w:rPr>
        <w:t>方便医生手持，整体造型需圆润、美观、简洁且辨识度高；</w:t>
      </w:r>
    </w:p>
    <w:p w:rsidR="006F175A" w:rsidRDefault="006F175A" w:rsidP="00DD156B">
      <w:pPr>
        <w:numPr>
          <w:ilvl w:val="0"/>
          <w:numId w:val="52"/>
        </w:numPr>
        <w:spacing w:before="156" w:after="156"/>
      </w:pPr>
      <w:r>
        <w:rPr>
          <w:rFonts w:hint="eastAsia"/>
        </w:rPr>
        <w:t>适配需客户组装使用的器械锁紧；</w:t>
      </w:r>
    </w:p>
    <w:p w:rsidR="006F175A" w:rsidRDefault="006F175A" w:rsidP="006F175A">
      <w:pPr>
        <w:spacing w:before="156" w:after="156"/>
        <w:jc w:val="center"/>
      </w:pPr>
      <w:r>
        <w:rPr>
          <w:noProof/>
        </w:rPr>
        <w:drawing>
          <wp:inline distT="0" distB="0" distL="0" distR="0" wp14:anchorId="71FAC745" wp14:editId="3CBBA531">
            <wp:extent cx="3638550" cy="2206523"/>
            <wp:effectExtent l="0" t="0" r="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47792" cy="2212127"/>
                    </a:xfrm>
                    <a:prstGeom prst="rect">
                      <a:avLst/>
                    </a:prstGeom>
                  </pic:spPr>
                </pic:pic>
              </a:graphicData>
            </a:graphic>
          </wp:inline>
        </w:drawing>
      </w:r>
    </w:p>
    <w:p w:rsidR="006F175A" w:rsidRDefault="006F175A" w:rsidP="006F175A">
      <w:pPr>
        <w:pStyle w:val="a5"/>
        <w:jc w:val="center"/>
      </w:pPr>
      <w:r>
        <w:t>图</w:t>
      </w:r>
      <w:r>
        <w:t xml:space="preserve"> </w:t>
      </w:r>
      <w:r>
        <w:fldChar w:fldCharType="begin"/>
      </w:r>
      <w:r>
        <w:instrText xml:space="preserve"> SEQ </w:instrText>
      </w:r>
      <w:r>
        <w:instrText>图</w:instrText>
      </w:r>
      <w:r>
        <w:instrText xml:space="preserve"> \* ARABIC </w:instrText>
      </w:r>
      <w:r>
        <w:fldChar w:fldCharType="separate"/>
      </w:r>
      <w:ins w:id="673" w:author="chenxia" w:date="2023-11-08T11:59:00Z">
        <w:r w:rsidR="00DD156B">
          <w:rPr>
            <w:noProof/>
          </w:rPr>
          <w:t>41</w:t>
        </w:r>
      </w:ins>
      <w:del w:id="674" w:author="chenxia" w:date="2023-11-08T11:59:00Z">
        <w:r w:rsidDel="00DD156B">
          <w:rPr>
            <w:noProof/>
          </w:rPr>
          <w:delText>35</w:delText>
        </w:r>
      </w:del>
      <w:r>
        <w:fldChar w:fldCharType="end"/>
      </w:r>
      <w:r>
        <w:rPr>
          <w:rFonts w:hint="eastAsia"/>
        </w:rPr>
        <w:t>六角扳手</w:t>
      </w:r>
    </w:p>
    <w:p w:rsidR="006F175A" w:rsidRDefault="006F175A" w:rsidP="006F175A">
      <w:pPr>
        <w:numPr>
          <w:ilvl w:val="0"/>
          <w:numId w:val="21"/>
        </w:numPr>
        <w:rPr>
          <w:b/>
          <w:bCs/>
        </w:rPr>
      </w:pPr>
      <w:r>
        <w:rPr>
          <w:rFonts w:hint="eastAsia"/>
          <w:b/>
          <w:bCs/>
        </w:rPr>
        <w:t>风险控制说明</w:t>
      </w:r>
    </w:p>
    <w:p w:rsidR="006F175A" w:rsidRPr="006F175A" w:rsidRDefault="00E80A5C" w:rsidP="00DD156B">
      <w:pPr>
        <w:pStyle w:val="a0"/>
        <w:ind w:firstLine="420"/>
      </w:pPr>
      <w:r>
        <w:rPr>
          <w:rFonts w:hint="eastAsia"/>
        </w:rPr>
        <w:t>N</w:t>
      </w:r>
      <w:r>
        <w:t>/A</w:t>
      </w:r>
      <w:r w:rsidR="006F175A">
        <w:rPr>
          <w:rFonts w:hint="eastAsia"/>
        </w:rPr>
        <w:t>。</w:t>
      </w:r>
    </w:p>
    <w:p w:rsidR="00A56EEE" w:rsidRDefault="00494307">
      <w:pPr>
        <w:pStyle w:val="3"/>
      </w:pPr>
      <w:bookmarkStart w:id="675" w:name="_Toc150337249"/>
      <w:r>
        <w:rPr>
          <w:rFonts w:hint="eastAsia"/>
        </w:rPr>
        <w:t>消毒盒详细设计说明</w:t>
      </w:r>
      <w:bookmarkEnd w:id="675"/>
    </w:p>
    <w:p w:rsidR="00A56EEE" w:rsidRDefault="00494307">
      <w:r>
        <w:rPr>
          <w:rFonts w:hint="eastAsia"/>
        </w:rPr>
        <w:t>消毒盒分为低温消毒盒和高温消毒盒，主要用于末端器械的存储、转运和消毒。</w:t>
      </w:r>
      <w:r w:rsidR="00CE2806">
        <w:rPr>
          <w:rFonts w:hint="eastAsia"/>
        </w:rPr>
        <w:t>定位附件</w:t>
      </w:r>
      <w:r>
        <w:rPr>
          <w:rFonts w:hint="eastAsia"/>
        </w:rPr>
        <w:t>内需要消毒的器械包括：定位器和一级套筒、二级套筒、机械臂配准板、探针、标定器、患者示踪器、骨钻示踪器、尖刀柄、拆装工具、</w:t>
      </w:r>
      <w:r>
        <w:t>C</w:t>
      </w:r>
      <w:r>
        <w:rPr>
          <w:rFonts w:hint="eastAsia"/>
        </w:rPr>
        <w:t>臂配准板示踪器等。基于</w:t>
      </w:r>
      <w:r>
        <w:rPr>
          <w:rFonts w:hint="eastAsia"/>
        </w:rPr>
        <w:t>P</w:t>
      </w:r>
      <w:r>
        <w:t>C</w:t>
      </w:r>
      <w:r>
        <w:rPr>
          <w:rFonts w:hint="eastAsia"/>
        </w:rPr>
        <w:t>反光球不耐高温，因此装有</w:t>
      </w:r>
      <w:r>
        <w:rPr>
          <w:rFonts w:hint="eastAsia"/>
        </w:rPr>
        <w:t>P</w:t>
      </w:r>
      <w:r>
        <w:t>C</w:t>
      </w:r>
      <w:r>
        <w:rPr>
          <w:rFonts w:hint="eastAsia"/>
        </w:rPr>
        <w:t>反光球的示踪器器械需进行低温消毒，其他器械进行高温消毒。</w:t>
      </w:r>
    </w:p>
    <w:p w:rsidR="00A56EEE" w:rsidRDefault="00494307">
      <w:pPr>
        <w:numPr>
          <w:ilvl w:val="0"/>
          <w:numId w:val="19"/>
        </w:numPr>
        <w:rPr>
          <w:b/>
          <w:bCs/>
        </w:rPr>
      </w:pPr>
      <w:r>
        <w:rPr>
          <w:rFonts w:hint="eastAsia"/>
          <w:b/>
          <w:bCs/>
        </w:rPr>
        <w:t>设计需求</w:t>
      </w:r>
    </w:p>
    <w:p w:rsidR="00A56EEE" w:rsidRDefault="00494307">
      <w:pPr>
        <w:numPr>
          <w:ilvl w:val="0"/>
          <w:numId w:val="39"/>
        </w:numPr>
        <w:spacing w:before="156" w:after="156"/>
        <w:rPr>
          <w:rFonts w:ascii="宋体" w:hAnsi="宋体" w:cs="宋体"/>
        </w:rPr>
      </w:pPr>
      <w:r>
        <w:rPr>
          <w:rFonts w:ascii="宋体" w:hAnsi="宋体" w:cs="宋体" w:hint="eastAsia"/>
        </w:rPr>
        <w:t>可用于放置需要消毒灭菌的手术器械，且倒置消毒盒器械不会脱出；</w:t>
      </w:r>
    </w:p>
    <w:p w:rsidR="00A56EEE" w:rsidRDefault="00494307">
      <w:pPr>
        <w:numPr>
          <w:ilvl w:val="0"/>
          <w:numId w:val="39"/>
        </w:numPr>
        <w:spacing w:before="156" w:after="156"/>
        <w:rPr>
          <w:rFonts w:ascii="宋体" w:hAnsi="宋体" w:cs="宋体"/>
        </w:rPr>
      </w:pPr>
      <w:r>
        <w:rPr>
          <w:rFonts w:ascii="宋体" w:hAnsi="宋体" w:cs="宋体" w:hint="eastAsia"/>
        </w:rPr>
        <w:t>消毒盒内有丝印或镭雕图案，便于操作人员收纳；</w:t>
      </w:r>
    </w:p>
    <w:p w:rsidR="00A56EEE" w:rsidRDefault="00494307">
      <w:pPr>
        <w:numPr>
          <w:ilvl w:val="0"/>
          <w:numId w:val="39"/>
        </w:numPr>
        <w:spacing w:before="156" w:after="156"/>
        <w:rPr>
          <w:rFonts w:ascii="宋体" w:hAnsi="宋体" w:cs="宋体"/>
        </w:rPr>
      </w:pPr>
      <w:r>
        <w:rPr>
          <w:rFonts w:ascii="宋体" w:hAnsi="宋体" w:cs="宋体" w:hint="eastAsia"/>
        </w:rPr>
        <w:t>分为高温灭菌和低温灭菌；</w:t>
      </w:r>
    </w:p>
    <w:p w:rsidR="00A56EEE" w:rsidRDefault="00494307">
      <w:pPr>
        <w:numPr>
          <w:ilvl w:val="0"/>
          <w:numId w:val="21"/>
        </w:numPr>
        <w:rPr>
          <w:b/>
          <w:bCs/>
        </w:rPr>
      </w:pPr>
      <w:r>
        <w:rPr>
          <w:rFonts w:hint="eastAsia"/>
          <w:b/>
          <w:bCs/>
        </w:rPr>
        <w:lastRenderedPageBreak/>
        <w:t>设计说明</w:t>
      </w:r>
    </w:p>
    <w:p w:rsidR="00A56EEE" w:rsidRDefault="00494307">
      <w:pPr>
        <w:numPr>
          <w:ilvl w:val="0"/>
          <w:numId w:val="40"/>
        </w:numPr>
        <w:spacing w:before="156" w:after="156"/>
      </w:pPr>
      <w:r>
        <w:rPr>
          <w:rFonts w:hint="eastAsia"/>
        </w:rPr>
        <w:t>机械臂配准板主要材质为</w:t>
      </w:r>
      <w:r>
        <w:rPr>
          <w:rFonts w:hint="eastAsia"/>
        </w:rPr>
        <w:t>P</w:t>
      </w:r>
      <w:r>
        <w:t>EEK</w:t>
      </w:r>
      <w:r>
        <w:rPr>
          <w:rFonts w:hint="eastAsia"/>
        </w:rPr>
        <w:t>，且安装有</w:t>
      </w:r>
      <w:r>
        <w:rPr>
          <w:rFonts w:hint="eastAsia"/>
        </w:rPr>
        <w:t>P</w:t>
      </w:r>
      <w:r>
        <w:t>C</w:t>
      </w:r>
      <w:r>
        <w:rPr>
          <w:rFonts w:hint="eastAsia"/>
        </w:rPr>
        <w:t>反光球，因此只能进行低温消毒灭菌。在手术过程中机械臂配准板使用优先度低，且其尺寸较大，因此单独设计一个低温消毒盒用于存储。</w:t>
      </w:r>
    </w:p>
    <w:p w:rsidR="00A56EEE" w:rsidRDefault="00494307">
      <w:pPr>
        <w:numPr>
          <w:ilvl w:val="0"/>
          <w:numId w:val="40"/>
        </w:numPr>
        <w:spacing w:before="156" w:after="156"/>
      </w:pPr>
      <w:r>
        <w:rPr>
          <w:rFonts w:hint="eastAsia"/>
        </w:rPr>
        <w:t>定位器、拆装工具、手术刀柄、患者示踪器固定杆、各型号二级套筒的材质均为不锈钢，且没有安装</w:t>
      </w:r>
      <w:r>
        <w:rPr>
          <w:rFonts w:hint="eastAsia"/>
        </w:rPr>
        <w:t>P</w:t>
      </w:r>
      <w:r>
        <w:t>C</w:t>
      </w:r>
      <w:r>
        <w:rPr>
          <w:rFonts w:hint="eastAsia"/>
        </w:rPr>
        <w:t>反光球，因此全部放置在一个消毒盒内用于高温消毒灭菌。</w:t>
      </w:r>
    </w:p>
    <w:p w:rsidR="00A56EEE" w:rsidRDefault="00494307">
      <w:pPr>
        <w:numPr>
          <w:ilvl w:val="0"/>
          <w:numId w:val="40"/>
        </w:numPr>
        <w:spacing w:before="156" w:after="156"/>
      </w:pPr>
      <w:r>
        <w:rPr>
          <w:rFonts w:hint="eastAsia"/>
        </w:rPr>
        <w:t>标定器、探针、骨钻示踪器、一级套筒、</w:t>
      </w:r>
      <w:r>
        <w:rPr>
          <w:rFonts w:hint="eastAsia"/>
        </w:rPr>
        <w:t>C</w:t>
      </w:r>
      <w:r>
        <w:rPr>
          <w:rFonts w:hint="eastAsia"/>
        </w:rPr>
        <w:t>臂配准板示踪器、患者示踪器主要材质为</w:t>
      </w:r>
      <w:r>
        <w:rPr>
          <w:rFonts w:hint="eastAsia"/>
        </w:rPr>
        <w:t>P</w:t>
      </w:r>
      <w:r>
        <w:t>EEK</w:t>
      </w:r>
      <w:r>
        <w:rPr>
          <w:rFonts w:hint="eastAsia"/>
        </w:rPr>
        <w:t>，且安装有</w:t>
      </w:r>
      <w:r>
        <w:rPr>
          <w:rFonts w:hint="eastAsia"/>
        </w:rPr>
        <w:t>P</w:t>
      </w:r>
      <w:r>
        <w:t>C</w:t>
      </w:r>
      <w:r>
        <w:rPr>
          <w:rFonts w:hint="eastAsia"/>
        </w:rPr>
        <w:t>反光球，因此只能进行低温消毒灭菌。基于低温消毒柜空间一般偏小，低温消毒盒的尺寸需尽可能小，因此盒内各器械分层叠放。</w:t>
      </w:r>
    </w:p>
    <w:p w:rsidR="00A56EEE" w:rsidRDefault="00494307">
      <w:pPr>
        <w:numPr>
          <w:ilvl w:val="0"/>
          <w:numId w:val="40"/>
        </w:numPr>
        <w:spacing w:before="156" w:after="156"/>
      </w:pPr>
      <w:r>
        <w:rPr>
          <w:rFonts w:hint="eastAsia"/>
        </w:rPr>
        <w:t>消毒盒采用不锈钢钣金，盒体内设计限位支架卡住各个器械，同时盒盖上需要设计压条确保盒盖锁紧后消毒盒倒置也不会造成盒内器械脱出。</w:t>
      </w:r>
    </w:p>
    <w:p w:rsidR="00A56EEE" w:rsidRDefault="00494307">
      <w:pPr>
        <w:pStyle w:val="a0"/>
        <w:numPr>
          <w:ilvl w:val="0"/>
          <w:numId w:val="40"/>
        </w:numPr>
      </w:pPr>
      <w:r>
        <w:rPr>
          <w:rFonts w:hint="eastAsia"/>
        </w:rPr>
        <w:t>消毒盒盒体内部需要增加清晰、明确的标识供操作人员辨别并依序放置各个器械。</w:t>
      </w:r>
    </w:p>
    <w:p w:rsidR="00A56EEE" w:rsidRDefault="00494307">
      <w:pPr>
        <w:spacing w:before="156" w:after="156"/>
        <w:jc w:val="center"/>
      </w:pPr>
      <w:r>
        <w:rPr>
          <w:noProof/>
        </w:rPr>
        <w:drawing>
          <wp:inline distT="0" distB="0" distL="0" distR="0">
            <wp:extent cx="3364865" cy="250317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9"/>
                    <a:stretch>
                      <a:fillRect/>
                    </a:stretch>
                  </pic:blipFill>
                  <pic:spPr>
                    <a:xfrm>
                      <a:off x="0" y="0"/>
                      <a:ext cx="3384038" cy="2517454"/>
                    </a:xfrm>
                    <a:prstGeom prst="rect">
                      <a:avLst/>
                    </a:prstGeom>
                  </pic:spPr>
                </pic:pic>
              </a:graphicData>
            </a:graphic>
          </wp:inline>
        </w:drawing>
      </w:r>
      <w:r>
        <w:t xml:space="preserve"> </w:t>
      </w:r>
      <w:r>
        <w:rPr>
          <w:noProof/>
        </w:rPr>
        <w:lastRenderedPageBreak/>
        <w:drawing>
          <wp:inline distT="0" distB="0" distL="0" distR="0">
            <wp:extent cx="3484880" cy="1689735"/>
            <wp:effectExtent l="0" t="0" r="127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0"/>
                    <a:stretch>
                      <a:fillRect/>
                    </a:stretch>
                  </pic:blipFill>
                  <pic:spPr>
                    <a:xfrm>
                      <a:off x="0" y="0"/>
                      <a:ext cx="3530365" cy="1711628"/>
                    </a:xfrm>
                    <a:prstGeom prst="rect">
                      <a:avLst/>
                    </a:prstGeom>
                  </pic:spPr>
                </pic:pic>
              </a:graphicData>
            </a:graphic>
          </wp:inline>
        </w:drawing>
      </w:r>
    </w:p>
    <w:p w:rsidR="00A56EEE" w:rsidRDefault="00494307">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676" w:author="chenxia" w:date="2023-11-08T11:59:00Z">
        <w:r w:rsidR="00DD156B">
          <w:rPr>
            <w:noProof/>
          </w:rPr>
          <w:t>42</w:t>
        </w:r>
      </w:ins>
      <w:del w:id="677" w:author="chenxia" w:date="2023-11-08T11:59:00Z">
        <w:r w:rsidDel="00DD156B">
          <w:rPr>
            <w:rFonts w:hint="eastAsia"/>
            <w:noProof/>
          </w:rPr>
          <w:delText>36</w:delText>
        </w:r>
      </w:del>
      <w:r>
        <w:rPr>
          <w:rFonts w:hint="eastAsia"/>
        </w:rPr>
        <w:fldChar w:fldCharType="end"/>
      </w:r>
      <w:r>
        <w:rPr>
          <w:rFonts w:hint="eastAsia"/>
        </w:rPr>
        <w:t xml:space="preserve"> </w:t>
      </w:r>
      <w:r>
        <w:rPr>
          <w:rFonts w:hint="eastAsia"/>
        </w:rPr>
        <w:t>低温消毒盒（机械臂配准板）</w:t>
      </w:r>
    </w:p>
    <w:p w:rsidR="00A56EEE" w:rsidRDefault="00494307">
      <w:pPr>
        <w:jc w:val="center"/>
      </w:pPr>
      <w:r>
        <w:rPr>
          <w:noProof/>
        </w:rPr>
        <w:drawing>
          <wp:inline distT="0" distB="0" distL="0" distR="0">
            <wp:extent cx="3306445" cy="2529205"/>
            <wp:effectExtent l="0" t="0" r="8255"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1"/>
                    <a:stretch>
                      <a:fillRect/>
                    </a:stretch>
                  </pic:blipFill>
                  <pic:spPr>
                    <a:xfrm>
                      <a:off x="0" y="0"/>
                      <a:ext cx="3331242" cy="2548767"/>
                    </a:xfrm>
                    <a:prstGeom prst="rect">
                      <a:avLst/>
                    </a:prstGeom>
                  </pic:spPr>
                </pic:pic>
              </a:graphicData>
            </a:graphic>
          </wp:inline>
        </w:drawing>
      </w:r>
    </w:p>
    <w:p w:rsidR="00A56EEE" w:rsidRDefault="00494307">
      <w:pPr>
        <w:pStyle w:val="a0"/>
        <w:jc w:val="center"/>
      </w:pPr>
      <w:r>
        <w:rPr>
          <w:noProof/>
        </w:rPr>
        <w:drawing>
          <wp:inline distT="0" distB="0" distL="0" distR="0">
            <wp:extent cx="3114040" cy="1762760"/>
            <wp:effectExtent l="0" t="0" r="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2"/>
                    <a:stretch>
                      <a:fillRect/>
                    </a:stretch>
                  </pic:blipFill>
                  <pic:spPr>
                    <a:xfrm>
                      <a:off x="0" y="0"/>
                      <a:ext cx="3150939" cy="1783736"/>
                    </a:xfrm>
                    <a:prstGeom prst="rect">
                      <a:avLst/>
                    </a:prstGeom>
                  </pic:spPr>
                </pic:pic>
              </a:graphicData>
            </a:graphic>
          </wp:inline>
        </w:drawing>
      </w:r>
    </w:p>
    <w:p w:rsidR="00A56EEE" w:rsidRDefault="00494307">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678" w:author="chenxia" w:date="2023-11-08T11:59:00Z">
        <w:r w:rsidR="00DD156B">
          <w:rPr>
            <w:noProof/>
          </w:rPr>
          <w:t>43</w:t>
        </w:r>
      </w:ins>
      <w:del w:id="679" w:author="chenxia" w:date="2023-11-08T11:59:00Z">
        <w:r w:rsidDel="00DD156B">
          <w:rPr>
            <w:rFonts w:hint="eastAsia"/>
            <w:noProof/>
          </w:rPr>
          <w:delText>37</w:delText>
        </w:r>
      </w:del>
      <w:r>
        <w:rPr>
          <w:rFonts w:hint="eastAsia"/>
        </w:rPr>
        <w:fldChar w:fldCharType="end"/>
      </w:r>
      <w:r>
        <w:rPr>
          <w:rFonts w:hint="eastAsia"/>
        </w:rPr>
        <w:t xml:space="preserve"> </w:t>
      </w:r>
      <w:r>
        <w:rPr>
          <w:rFonts w:hint="eastAsia"/>
        </w:rPr>
        <w:t>低温消毒盒（各个示踪器）</w:t>
      </w:r>
    </w:p>
    <w:p w:rsidR="00A56EEE" w:rsidRDefault="00494307">
      <w:pPr>
        <w:jc w:val="center"/>
      </w:pPr>
      <w:r>
        <w:lastRenderedPageBreak/>
        <w:t xml:space="preserve"> </w:t>
      </w:r>
      <w:r>
        <w:rPr>
          <w:noProof/>
        </w:rPr>
        <w:drawing>
          <wp:inline distT="0" distB="0" distL="0" distR="0">
            <wp:extent cx="2772410" cy="2522855"/>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63"/>
                    <a:stretch>
                      <a:fillRect/>
                    </a:stretch>
                  </pic:blipFill>
                  <pic:spPr>
                    <a:xfrm>
                      <a:off x="0" y="0"/>
                      <a:ext cx="2793378" cy="2542155"/>
                    </a:xfrm>
                    <a:prstGeom prst="rect">
                      <a:avLst/>
                    </a:prstGeom>
                  </pic:spPr>
                </pic:pic>
              </a:graphicData>
            </a:graphic>
          </wp:inline>
        </w:drawing>
      </w:r>
    </w:p>
    <w:p w:rsidR="00A56EEE" w:rsidRDefault="00494307">
      <w:pPr>
        <w:pStyle w:val="a0"/>
        <w:jc w:val="center"/>
      </w:pPr>
      <w:r>
        <w:rPr>
          <w:noProof/>
        </w:rPr>
        <w:drawing>
          <wp:inline distT="0" distB="0" distL="0" distR="0">
            <wp:extent cx="3105150" cy="1801495"/>
            <wp:effectExtent l="0" t="0" r="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4"/>
                    <a:stretch>
                      <a:fillRect/>
                    </a:stretch>
                  </pic:blipFill>
                  <pic:spPr>
                    <a:xfrm>
                      <a:off x="0" y="0"/>
                      <a:ext cx="3128540" cy="1815126"/>
                    </a:xfrm>
                    <a:prstGeom prst="rect">
                      <a:avLst/>
                    </a:prstGeom>
                  </pic:spPr>
                </pic:pic>
              </a:graphicData>
            </a:graphic>
          </wp:inline>
        </w:drawing>
      </w:r>
    </w:p>
    <w:p w:rsidR="00A56EEE" w:rsidRDefault="00494307">
      <w:pPr>
        <w:pStyle w:val="a5"/>
        <w:spacing w:before="156" w:after="156"/>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ins w:id="680" w:author="chenxia" w:date="2023-11-08T11:59:00Z">
        <w:r w:rsidR="00DD156B">
          <w:rPr>
            <w:noProof/>
          </w:rPr>
          <w:t>44</w:t>
        </w:r>
      </w:ins>
      <w:del w:id="681" w:author="chenxia" w:date="2023-11-08T11:59:00Z">
        <w:r w:rsidDel="00DD156B">
          <w:rPr>
            <w:rFonts w:hint="eastAsia"/>
            <w:noProof/>
          </w:rPr>
          <w:delText>38</w:delText>
        </w:r>
      </w:del>
      <w:r>
        <w:rPr>
          <w:rFonts w:hint="eastAsia"/>
        </w:rPr>
        <w:fldChar w:fldCharType="end"/>
      </w:r>
      <w:r>
        <w:rPr>
          <w:rFonts w:hint="eastAsia"/>
        </w:rPr>
        <w:t xml:space="preserve"> </w:t>
      </w:r>
      <w:r>
        <w:rPr>
          <w:rFonts w:hint="eastAsia"/>
        </w:rPr>
        <w:t>高温消毒盒</w:t>
      </w:r>
    </w:p>
    <w:p w:rsidR="00A56EEE" w:rsidRDefault="00494307">
      <w:pPr>
        <w:tabs>
          <w:tab w:val="left" w:pos="1809"/>
        </w:tabs>
        <w:jc w:val="left"/>
        <w:rPr>
          <w:rFonts w:ascii="Arial" w:hAnsi="Arial" w:cs="Arial"/>
        </w:rPr>
      </w:pPr>
      <w:r>
        <w:rPr>
          <w:rFonts w:cs="Arial" w:hint="eastAsia"/>
        </w:rPr>
        <w:tab/>
        <w:t xml:space="preserve"> </w:t>
      </w:r>
    </w:p>
    <w:p w:rsidR="00A56EEE" w:rsidRDefault="00494307">
      <w:pPr>
        <w:pStyle w:val="2"/>
      </w:pPr>
      <w:bookmarkStart w:id="682" w:name="_Toc2782"/>
      <w:bookmarkStart w:id="683" w:name="_Toc150337250"/>
      <w:r>
        <w:rPr>
          <w:rFonts w:hint="eastAsia"/>
        </w:rPr>
        <w:t>电磁兼容设计说明</w:t>
      </w:r>
      <w:bookmarkEnd w:id="682"/>
      <w:bookmarkEnd w:id="683"/>
    </w:p>
    <w:p w:rsidR="00A56EEE" w:rsidRDefault="00494307">
      <w:pPr>
        <w:pStyle w:val="3"/>
      </w:pPr>
      <w:bookmarkStart w:id="684" w:name="_Toc150337251"/>
      <w:r>
        <w:rPr>
          <w:rFonts w:hint="eastAsia"/>
        </w:rPr>
        <w:t>电磁兼容标准</w:t>
      </w:r>
      <w:bookmarkEnd w:id="684"/>
    </w:p>
    <w:p w:rsidR="00A56EEE" w:rsidRDefault="00494307">
      <w:pPr>
        <w:ind w:firstLineChars="200" w:firstLine="420"/>
      </w:pPr>
      <w:r>
        <w:rPr>
          <w:rFonts w:hint="eastAsia"/>
        </w:rPr>
        <w:t>电磁兼容主要指标为辐射耐受，即为整机设备对外界散发的辐射值，一般随频率波动在</w:t>
      </w:r>
      <w:r>
        <w:rPr>
          <w:rFonts w:hint="eastAsia"/>
        </w:rPr>
        <w:t>40dBuV/m-45dBuV/m</w:t>
      </w:r>
      <w:r>
        <w:rPr>
          <w:rFonts w:hint="eastAsia"/>
        </w:rPr>
        <w:t>以下。</w:t>
      </w:r>
    </w:p>
    <w:p w:rsidR="00A56EEE" w:rsidRDefault="00494307">
      <w:pPr>
        <w:pStyle w:val="3"/>
      </w:pPr>
      <w:bookmarkStart w:id="685" w:name="_Toc150337252"/>
      <w:r>
        <w:t>电磁兼容设计说明</w:t>
      </w:r>
      <w:bookmarkEnd w:id="685"/>
    </w:p>
    <w:p w:rsidR="00A56EEE" w:rsidRDefault="00494307">
      <w:pPr>
        <w:spacing w:before="156" w:after="156"/>
        <w:ind w:firstLine="420"/>
        <w:rPr>
          <w:color w:val="000000" w:themeColor="text1"/>
        </w:rPr>
      </w:pPr>
      <w:r>
        <w:t>在整机设备中，电磁兼容主要通过电子元器件在固定时采取钣金包裹固定</w:t>
      </w:r>
      <w:r>
        <w:rPr>
          <w:rFonts w:hint="eastAsia"/>
        </w:rPr>
        <w:t>的方法</w:t>
      </w:r>
      <w:r>
        <w:t>减少辐射外露</w:t>
      </w:r>
      <w:r>
        <w:rPr>
          <w:rFonts w:hint="eastAsia"/>
        </w:rPr>
        <w:t>。</w:t>
      </w:r>
    </w:p>
    <w:p w:rsidR="00A56EEE" w:rsidRDefault="00494307">
      <w:pPr>
        <w:pStyle w:val="2"/>
      </w:pPr>
      <w:bookmarkStart w:id="686" w:name="_Toc25028"/>
      <w:bookmarkStart w:id="687" w:name="_Toc150337253"/>
      <w:r>
        <w:lastRenderedPageBreak/>
        <w:t>接地及防静电设计说明</w:t>
      </w:r>
      <w:bookmarkEnd w:id="686"/>
      <w:bookmarkEnd w:id="687"/>
    </w:p>
    <w:p w:rsidR="00A56EEE" w:rsidRDefault="00494307">
      <w:pPr>
        <w:pStyle w:val="3"/>
      </w:pPr>
      <w:bookmarkStart w:id="688" w:name="_Toc150337254"/>
      <w:r>
        <w:t>接地电阻标准</w:t>
      </w:r>
      <w:bookmarkEnd w:id="688"/>
    </w:p>
    <w:p w:rsidR="00A56EEE" w:rsidRDefault="00494307">
      <w:pPr>
        <w:ind w:firstLineChars="200" w:firstLine="420"/>
      </w:pPr>
      <w:r>
        <w:t>带电源输入插口的设备，插口中的保护接地点与所有已保护接地的可触及金属部分之间的阻抗不大于</w:t>
      </w:r>
      <w:r>
        <w:t>0.1Ω</w:t>
      </w:r>
      <w:r>
        <w:t>。</w:t>
      </w:r>
    </w:p>
    <w:p w:rsidR="00A56EEE" w:rsidRDefault="00494307">
      <w:pPr>
        <w:pStyle w:val="3"/>
      </w:pPr>
      <w:bookmarkStart w:id="689" w:name="_Toc150337255"/>
      <w:r>
        <w:t>接地设计说明</w:t>
      </w:r>
      <w:bookmarkEnd w:id="689"/>
    </w:p>
    <w:p w:rsidR="00A56EEE" w:rsidRDefault="00494307">
      <w:pPr>
        <w:ind w:firstLineChars="200" w:firstLine="420"/>
      </w:pPr>
      <w:r>
        <w:t>接地点全部接入焊接框架中通过焊接框架与大地相连，线径和线自身阻抗成反比，所以在接地时应可能选用粗线减少阻抗；在选用电子元器件时应对阻抗进行测量，尽可能阻抗小的电子器件降低阻抗。</w:t>
      </w:r>
    </w:p>
    <w:p w:rsidR="00A56EEE" w:rsidRDefault="00494307">
      <w:pPr>
        <w:pStyle w:val="3"/>
      </w:pPr>
      <w:bookmarkStart w:id="690" w:name="_Toc150337256"/>
      <w:r>
        <w:t>静电放电标准</w:t>
      </w:r>
      <w:bookmarkEnd w:id="690"/>
    </w:p>
    <w:p w:rsidR="00A56EEE" w:rsidRDefault="00494307">
      <w:pPr>
        <w:ind w:firstLineChars="200" w:firstLine="420"/>
      </w:pPr>
      <w:r>
        <w:t>具有不同静电电位的物体互相靠近或直接接触引起的电荷转移</w:t>
      </w:r>
      <w:r>
        <w:t>(±6kV</w:t>
      </w:r>
      <w:r>
        <w:t>接触放电</w:t>
      </w:r>
      <w:r>
        <w:t xml:space="preserve"> ±8kV</w:t>
      </w:r>
      <w:r>
        <w:t>空气放电</w:t>
      </w:r>
      <w:r>
        <w:t>)</w:t>
      </w:r>
      <w:r>
        <w:t>。</w:t>
      </w:r>
    </w:p>
    <w:p w:rsidR="00A56EEE" w:rsidRDefault="00494307">
      <w:pPr>
        <w:pStyle w:val="3"/>
      </w:pPr>
      <w:bookmarkStart w:id="691" w:name="_Toc150337257"/>
      <w:r>
        <w:t>静电设计说明</w:t>
      </w:r>
      <w:bookmarkEnd w:id="691"/>
    </w:p>
    <w:p w:rsidR="00A56EEE" w:rsidRDefault="00494307">
      <w:pPr>
        <w:ind w:firstLineChars="200" w:firstLine="420"/>
      </w:pPr>
      <w:r>
        <w:t>外壳材质选用</w:t>
      </w:r>
      <w:r>
        <w:t>ABS</w:t>
      </w:r>
      <w:r>
        <w:t>，因其电绝缘性较好，并且几乎不受温度、湿度和频率的影响，可在大多数环境下使用。金属器件尽量选用不锈钢。结构上在焊接框架上预留好足够余量的接地点位，将静电接地。外壳上的金属件，距离器件和走线必须大</w:t>
      </w:r>
      <w:bookmarkStart w:id="692" w:name="_GoBack"/>
      <w:bookmarkEnd w:id="692"/>
      <w:r>
        <w:t>于</w:t>
      </w:r>
      <w:r>
        <w:t>2.2mm</w:t>
      </w:r>
      <w:r>
        <w:t>以上距离。设计时避免器件裸露于孔、缝边；如果无法避免的话，在组装上想办法堵减少缝隙；常见的做法有粘贴高温胶带或者防静电胶带等阻隔。</w:t>
      </w:r>
    </w:p>
    <w:p w:rsidR="00A56EEE" w:rsidRDefault="00A56EEE">
      <w:pPr>
        <w:pStyle w:val="a0"/>
      </w:pPr>
    </w:p>
    <w:p w:rsidR="00A56EEE" w:rsidRDefault="00494307">
      <w:pPr>
        <w:pStyle w:val="1"/>
      </w:pPr>
      <w:bookmarkStart w:id="693" w:name="_Toc8039"/>
      <w:bookmarkStart w:id="694" w:name="_Toc150337258"/>
      <w:r>
        <w:rPr>
          <w:rFonts w:hint="eastAsia"/>
        </w:rPr>
        <w:t>总结</w:t>
      </w:r>
      <w:bookmarkEnd w:id="693"/>
      <w:bookmarkEnd w:id="694"/>
    </w:p>
    <w:p w:rsidR="00A56EEE" w:rsidRDefault="00494307">
      <w:pPr>
        <w:spacing w:before="156" w:after="156"/>
        <w:ind w:firstLine="420"/>
      </w:pPr>
      <w:r>
        <w:rPr>
          <w:rFonts w:hint="eastAsia"/>
          <w:color w:val="000000" w:themeColor="text1"/>
        </w:rPr>
        <w:t>经过充分考虑和分析设计需求输入、风险项分析、设计可制造性等方面分析，通过材料、标准件选型、结构设计和加工精度等多方面设计，使产品整体满足设计要求的功能和性能，降低各风险项的危害性和概率，把风险降低到可接受的范围，达到产品预期的功能、性能及预期用途等。</w:t>
      </w:r>
    </w:p>
    <w:sectPr w:rsidR="00A56EEE">
      <w:headerReference w:type="default" r:id="rId65"/>
      <w:footerReference w:type="default" r:id="rId66"/>
      <w:pgSz w:w="11906" w:h="16838"/>
      <w:pgMar w:top="1417" w:right="1800" w:bottom="850" w:left="1800" w:header="851" w:footer="454" w:gutter="0"/>
      <w:pgNumType w:start="1"/>
      <w:cols w:space="0"/>
      <w:docGrid w:type="lines" w:linePitch="38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2D1E" w:rsidRDefault="001F2D1E">
      <w:pPr>
        <w:spacing w:line="240" w:lineRule="auto"/>
      </w:pPr>
      <w:r>
        <w:separator/>
      </w:r>
    </w:p>
  </w:endnote>
  <w:endnote w:type="continuationSeparator" w:id="0">
    <w:p w:rsidR="001F2D1E" w:rsidRDefault="001F2D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024" w:rsidRDefault="008E2024">
    <w:pPr>
      <w:pStyle w:val="ab"/>
      <w:tabs>
        <w:tab w:val="clear" w:pos="4153"/>
        <w:tab w:val="left" w:pos="3013"/>
      </w:tabs>
    </w:pPr>
    <w:r>
      <w:rPr>
        <w:noProof/>
      </w:rPr>
      <mc:AlternateContent>
        <mc:Choice Requires="wps">
          <w:drawing>
            <wp:anchor distT="0" distB="0" distL="114300" distR="114300" simplePos="0" relativeHeight="251658240" behindDoc="0" locked="0" layoutInCell="1" allowOverlap="1" wp14:anchorId="4D228054" wp14:editId="3FA202CA">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E2024" w:rsidRDefault="008E2024">
                          <w:pPr>
                            <w:pStyle w:val="ab"/>
                            <w:rPr>
                              <w:b/>
                              <w:bCs/>
                              <w:sz w:val="28"/>
                              <w:szCs w:val="28"/>
                            </w:rPr>
                          </w:pPr>
                          <w:r>
                            <w:rPr>
                              <w:b/>
                              <w:bCs/>
                              <w:sz w:val="28"/>
                              <w:szCs w:val="28"/>
                            </w:rPr>
                            <w:fldChar w:fldCharType="begin"/>
                          </w:r>
                          <w:r>
                            <w:rPr>
                              <w:b/>
                              <w:bCs/>
                              <w:sz w:val="28"/>
                              <w:szCs w:val="28"/>
                            </w:rPr>
                            <w:instrText xml:space="preserve"> PAGE  \* MERGEFORMAT </w:instrText>
                          </w:r>
                          <w:r>
                            <w:rPr>
                              <w:b/>
                              <w:bCs/>
                              <w:sz w:val="28"/>
                              <w:szCs w:val="28"/>
                            </w:rPr>
                            <w:fldChar w:fldCharType="separate"/>
                          </w:r>
                          <w:r w:rsidR="00DD156B">
                            <w:rPr>
                              <w:b/>
                              <w:bCs/>
                              <w:noProof/>
                              <w:sz w:val="28"/>
                              <w:szCs w:val="28"/>
                            </w:rPr>
                            <w:t>V</w:t>
                          </w:r>
                          <w:r>
                            <w:rPr>
                              <w:b/>
                              <w:bCs/>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D228054" id="_x0000_t202" coordsize="21600,21600" o:spt="202" path="m,l,21600r21600,l21600,xe">
              <v:stroke joinstyle="miter"/>
              <v:path gradientshapeok="t" o:connecttype="rect"/>
            </v:shapetype>
            <v:shape id="文本框 3"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" filled="f" stroked="f" strokeweight=".5pt">
              <v:textbox style="mso-fit-shape-to-text:t" inset="0,0,0,0">
                <w:txbxContent>
                  <w:p w:rsidR="008E2024" w:rsidRDefault="008E2024">
                    <w:pPr>
                      <w:pStyle w:val="ab"/>
                      <w:rPr>
                        <w:b/>
                        <w:bCs/>
                        <w:sz w:val="28"/>
                        <w:szCs w:val="28"/>
                      </w:rPr>
                    </w:pPr>
                    <w:r>
                      <w:rPr>
                        <w:b/>
                        <w:bCs/>
                        <w:sz w:val="28"/>
                        <w:szCs w:val="28"/>
                      </w:rPr>
                      <w:fldChar w:fldCharType="begin"/>
                    </w:r>
                    <w:r>
                      <w:rPr>
                        <w:b/>
                        <w:bCs/>
                        <w:sz w:val="28"/>
                        <w:szCs w:val="28"/>
                      </w:rPr>
                      <w:instrText xml:space="preserve"> PAGE  \* MERGEFORMAT </w:instrText>
                    </w:r>
                    <w:r>
                      <w:rPr>
                        <w:b/>
                        <w:bCs/>
                        <w:sz w:val="28"/>
                        <w:szCs w:val="28"/>
                      </w:rPr>
                      <w:fldChar w:fldCharType="separate"/>
                    </w:r>
                    <w:r w:rsidR="00DD156B">
                      <w:rPr>
                        <w:b/>
                        <w:bCs/>
                        <w:noProof/>
                        <w:sz w:val="28"/>
                        <w:szCs w:val="28"/>
                      </w:rPr>
                      <w:t>V</w:t>
                    </w:r>
                    <w:r>
                      <w:rPr>
                        <w:b/>
                        <w:bCs/>
                        <w:sz w:val="28"/>
                        <w:szCs w:val="28"/>
                      </w:rPr>
                      <w:fldChar w:fldCharType="end"/>
                    </w:r>
                  </w:p>
                </w:txbxContent>
              </v:textbox>
              <w10:wrap anchorx="margin"/>
            </v:shape>
          </w:pict>
        </mc:Fallback>
      </mc:AlternateContent>
    </w:r>
    <w:r>
      <w:rPr>
        <w:noProof/>
      </w:rPr>
      <mc:AlternateContent>
        <mc:Choice Requires="wps">
          <w:drawing>
            <wp:anchor distT="0" distB="0" distL="114300" distR="114300" simplePos="0" relativeHeight="251656192" behindDoc="0" locked="0" layoutInCell="1" allowOverlap="1" wp14:anchorId="4551C4EB" wp14:editId="6CFC346C">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E2024" w:rsidRDefault="008E2024">
                          <w:pPr>
                            <w:pStyle w:val="ab"/>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4551C4EB" id="文本框 1" o:spid="_x0000_s1027" type="#_x0000_t202" style="position:absolute;margin-left:0;margin-top:0;width:2in;height:2in;z-index:2516561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WTDYgIAABE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PvYyzU1O7Q40LAj0cuLFm24FDG9FQFLgdZh0dMV&#10;Dm0IdNMocbah8Plv9xmPWYWWsw5LVnOHV4Az89phhvM+TkKYhPUkuFt7RugB5hK5FBEGIZlJ1IHs&#10;R2z/KseASjiJSDVPk3iWhkXH6yHValVA2Dov0qW79jK7Lj33q9uEUSoTlrkZmBg5w96VGR3fiLzY&#10;v/8X1P1LtvwF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C6WWTDYgIAABEFAAAOAAAAAAAAAAAAAAAAAC4CAABkcnMvZTJvRG9jLnht&#10;bFBLAQItABQABgAIAAAAIQBxqtG51wAAAAUBAAAPAAAAAAAAAAAAAAAAALwEAABkcnMvZG93bnJl&#10;di54bWxQSwUGAAAAAAQABADzAAAAwAUAAAAA&#10;" filled="f" stroked="f" strokeweight=".5pt">
              <v:textbox style="mso-fit-shape-to-text:t" inset="0,0,0,0">
                <w:txbxContent>
                  <w:p w:rsidR="008E2024" w:rsidRDefault="008E2024">
                    <w:pPr>
                      <w:pStyle w:val="ab"/>
                      <w:rPr>
                        <w:rFonts w:ascii="Times New Roman" w:hAnsi="Times New Roman" w:cs="Times New Roman"/>
                      </w:rPr>
                    </w:pP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024" w:rsidRDefault="008E2024">
    <w:pPr>
      <w:pStyle w:val="ab"/>
      <w:tabs>
        <w:tab w:val="clear" w:pos="4153"/>
        <w:tab w:val="left" w:pos="3013"/>
      </w:tabs>
    </w:pPr>
    <w:r>
      <w:rPr>
        <w:noProof/>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8E2024" w:rsidRDefault="008E2024">
                          <w:pPr>
                            <w:pStyle w:val="ab"/>
                          </w:pPr>
                          <w:r>
                            <w:fldChar w:fldCharType="begin"/>
                          </w:r>
                          <w:r>
                            <w:instrText xml:space="preserve"> PAGE  \* MERGEFORMAT </w:instrText>
                          </w:r>
                          <w:r>
                            <w:fldChar w:fldCharType="separate"/>
                          </w:r>
                          <w:r w:rsidR="00DD156B">
                            <w:rPr>
                              <w:noProof/>
                            </w:rPr>
                            <w:t>50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8" o:spid="_x0000_s1028"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P0UNL9kAgAAEQUAAA4AAAAAAAAAAAAAAAAALgIAAGRycy9lMm9Eb2Mu&#10;eG1sUEsBAi0AFAAGAAgAAAAhAHGq0bnXAAAABQEAAA8AAAAAAAAAAAAAAAAAvgQAAGRycy9kb3du&#10;cmV2LnhtbFBLBQYAAAAABAAEAPMAAADCBQAAAAA=&#10;" filled="f" stroked="f" strokeweight=".5pt">
              <v:textbox style="mso-fit-shape-to-text:t" inset="0,0,0,0">
                <w:txbxContent>
                  <w:p w:rsidR="008E2024" w:rsidRDefault="008E2024">
                    <w:pPr>
                      <w:pStyle w:val="ab"/>
                    </w:pPr>
                    <w:r>
                      <w:fldChar w:fldCharType="begin"/>
                    </w:r>
                    <w:r>
                      <w:instrText xml:space="preserve"> PAGE  \* MERGEFORMAT </w:instrText>
                    </w:r>
                    <w:r>
                      <w:fldChar w:fldCharType="separate"/>
                    </w:r>
                    <w:r w:rsidR="00DD156B">
                      <w:rPr>
                        <w:noProof/>
                      </w:rPr>
                      <w:t>50</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2D1E" w:rsidRDefault="001F2D1E">
      <w:r>
        <w:separator/>
      </w:r>
    </w:p>
  </w:footnote>
  <w:footnote w:type="continuationSeparator" w:id="0">
    <w:p w:rsidR="001F2D1E" w:rsidRDefault="001F2D1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024" w:rsidRDefault="008E2024">
    <w:pPr>
      <w:pStyle w:val="ac"/>
      <w:pBdr>
        <w:bottom w:val="single" w:sz="4" w:space="1" w:color="auto"/>
      </w:pBdr>
      <w:jc w:val="right"/>
      <w:rPr>
        <w:sz w:val="21"/>
        <w:szCs w:val="32"/>
      </w:rPr>
    </w:pPr>
    <w:r>
      <w:rPr>
        <w:rFonts w:hint="eastAsia"/>
        <w:sz w:val="21"/>
        <w:szCs w:val="32"/>
      </w:rPr>
      <w:t>杭州三坛医疗科技有限公司</w:t>
    </w:r>
  </w:p>
  <w:p w:rsidR="008E2024" w:rsidRDefault="008E2024">
    <w:pPr>
      <w:pStyle w:val="ac"/>
      <w:spacing w:before="120" w:after="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024" w:rsidRDefault="008E2024">
    <w:pPr>
      <w:pStyle w:val="ac"/>
      <w:pBdr>
        <w:bottom w:val="single" w:sz="4" w:space="1" w:color="auto"/>
      </w:pBdr>
      <w:jc w:val="right"/>
      <w:rPr>
        <w:sz w:val="21"/>
        <w:szCs w:val="32"/>
      </w:rPr>
    </w:pPr>
    <w:r>
      <w:rPr>
        <w:rFonts w:hint="eastAsia"/>
        <w:sz w:val="21"/>
        <w:szCs w:val="32"/>
      </w:rPr>
      <w:t>杭州三坛医疗科技有限公司</w:t>
    </w:r>
  </w:p>
  <w:p w:rsidR="008E2024" w:rsidRDefault="008E2024">
    <w:pPr>
      <w:pStyle w:val="ac"/>
      <w:spacing w:before="120" w:after="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65A778A"/>
    <w:multiLevelType w:val="singleLevel"/>
    <w:tmpl w:val="865A778A"/>
    <w:lvl w:ilvl="0">
      <w:start w:val="1"/>
      <w:numFmt w:val="decimal"/>
      <w:lvlText w:val="%1)"/>
      <w:lvlJc w:val="left"/>
      <w:pPr>
        <w:ind w:left="425" w:hanging="425"/>
      </w:pPr>
      <w:rPr>
        <w:rFonts w:hint="default"/>
      </w:rPr>
    </w:lvl>
  </w:abstractNum>
  <w:abstractNum w:abstractNumId="1" w15:restartNumberingAfterBreak="0">
    <w:nsid w:val="874DDCE9"/>
    <w:multiLevelType w:val="singleLevel"/>
    <w:tmpl w:val="874DDCE9"/>
    <w:lvl w:ilvl="0">
      <w:start w:val="1"/>
      <w:numFmt w:val="bullet"/>
      <w:lvlText w:val=""/>
      <w:lvlJc w:val="left"/>
      <w:pPr>
        <w:ind w:left="420" w:hanging="420"/>
      </w:pPr>
      <w:rPr>
        <w:rFonts w:ascii="Wingdings" w:hAnsi="Wingdings" w:hint="default"/>
      </w:rPr>
    </w:lvl>
  </w:abstractNum>
  <w:abstractNum w:abstractNumId="2" w15:restartNumberingAfterBreak="0">
    <w:nsid w:val="96A80A87"/>
    <w:multiLevelType w:val="singleLevel"/>
    <w:tmpl w:val="96A80A87"/>
    <w:lvl w:ilvl="0">
      <w:start w:val="1"/>
      <w:numFmt w:val="decimal"/>
      <w:lvlText w:val="%1)"/>
      <w:lvlJc w:val="left"/>
      <w:pPr>
        <w:ind w:left="425" w:hanging="425"/>
      </w:pPr>
      <w:rPr>
        <w:rFonts w:hint="default"/>
      </w:rPr>
    </w:lvl>
  </w:abstractNum>
  <w:abstractNum w:abstractNumId="3" w15:restartNumberingAfterBreak="0">
    <w:nsid w:val="98E6849E"/>
    <w:multiLevelType w:val="singleLevel"/>
    <w:tmpl w:val="98E6849E"/>
    <w:lvl w:ilvl="0">
      <w:start w:val="2"/>
      <w:numFmt w:val="decimal"/>
      <w:suff w:val="nothing"/>
      <w:lvlText w:val="%1）"/>
      <w:lvlJc w:val="left"/>
    </w:lvl>
  </w:abstractNum>
  <w:abstractNum w:abstractNumId="4" w15:restartNumberingAfterBreak="0">
    <w:nsid w:val="9AA8A95D"/>
    <w:multiLevelType w:val="multilevel"/>
    <w:tmpl w:val="9AA8A95D"/>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5" w15:restartNumberingAfterBreak="0">
    <w:nsid w:val="B5477513"/>
    <w:multiLevelType w:val="singleLevel"/>
    <w:tmpl w:val="B5477513"/>
    <w:lvl w:ilvl="0">
      <w:start w:val="1"/>
      <w:numFmt w:val="bullet"/>
      <w:lvlText w:val=""/>
      <w:lvlJc w:val="left"/>
      <w:pPr>
        <w:ind w:left="420" w:hanging="420"/>
      </w:pPr>
      <w:rPr>
        <w:rFonts w:ascii="Wingdings" w:hAnsi="Wingdings" w:hint="default"/>
      </w:rPr>
    </w:lvl>
  </w:abstractNum>
  <w:abstractNum w:abstractNumId="6" w15:restartNumberingAfterBreak="0">
    <w:nsid w:val="B55EDA8C"/>
    <w:multiLevelType w:val="singleLevel"/>
    <w:tmpl w:val="B55EDA8C"/>
    <w:lvl w:ilvl="0">
      <w:start w:val="1"/>
      <w:numFmt w:val="bullet"/>
      <w:lvlText w:val=""/>
      <w:lvlJc w:val="left"/>
      <w:pPr>
        <w:ind w:left="420" w:hanging="420"/>
      </w:pPr>
      <w:rPr>
        <w:rFonts w:ascii="Wingdings" w:hAnsi="Wingdings" w:hint="default"/>
      </w:rPr>
    </w:lvl>
  </w:abstractNum>
  <w:abstractNum w:abstractNumId="7" w15:restartNumberingAfterBreak="0">
    <w:nsid w:val="DE208EA8"/>
    <w:multiLevelType w:val="singleLevel"/>
    <w:tmpl w:val="DE208EA8"/>
    <w:lvl w:ilvl="0">
      <w:start w:val="1"/>
      <w:numFmt w:val="bullet"/>
      <w:lvlText w:val=""/>
      <w:lvlJc w:val="left"/>
      <w:pPr>
        <w:ind w:left="420" w:hanging="420"/>
      </w:pPr>
      <w:rPr>
        <w:rFonts w:ascii="Wingdings" w:hAnsi="Wingdings" w:hint="default"/>
      </w:rPr>
    </w:lvl>
  </w:abstractNum>
  <w:abstractNum w:abstractNumId="8" w15:restartNumberingAfterBreak="0">
    <w:nsid w:val="DE905109"/>
    <w:multiLevelType w:val="singleLevel"/>
    <w:tmpl w:val="DE905109"/>
    <w:lvl w:ilvl="0">
      <w:start w:val="1"/>
      <w:numFmt w:val="bullet"/>
      <w:lvlText w:val=""/>
      <w:lvlJc w:val="left"/>
      <w:pPr>
        <w:ind w:left="420" w:hanging="420"/>
      </w:pPr>
      <w:rPr>
        <w:rFonts w:ascii="Wingdings" w:hAnsi="Wingdings" w:hint="default"/>
      </w:rPr>
    </w:lvl>
  </w:abstractNum>
  <w:abstractNum w:abstractNumId="9" w15:restartNumberingAfterBreak="0">
    <w:nsid w:val="EFC9E3C7"/>
    <w:multiLevelType w:val="singleLevel"/>
    <w:tmpl w:val="EFC9E3C7"/>
    <w:lvl w:ilvl="0">
      <w:start w:val="1"/>
      <w:numFmt w:val="decimal"/>
      <w:lvlText w:val="%1)"/>
      <w:lvlJc w:val="left"/>
      <w:pPr>
        <w:ind w:left="420" w:hanging="420"/>
      </w:pPr>
      <w:rPr>
        <w:rFonts w:hint="default"/>
      </w:rPr>
    </w:lvl>
  </w:abstractNum>
  <w:abstractNum w:abstractNumId="10" w15:restartNumberingAfterBreak="0">
    <w:nsid w:val="01681CE0"/>
    <w:multiLevelType w:val="hybridMultilevel"/>
    <w:tmpl w:val="DA8235C8"/>
    <w:lvl w:ilvl="0" w:tplc="0396E2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17B79F8"/>
    <w:multiLevelType w:val="hybridMultilevel"/>
    <w:tmpl w:val="731EA172"/>
    <w:lvl w:ilvl="0" w:tplc="B934A7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1AA7828"/>
    <w:multiLevelType w:val="multilevel"/>
    <w:tmpl w:val="01AA7828"/>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01DE454E"/>
    <w:multiLevelType w:val="hybridMultilevel"/>
    <w:tmpl w:val="1FCE78BA"/>
    <w:lvl w:ilvl="0" w:tplc="ECB6A3EC">
      <w:start w:val="1"/>
      <w:numFmt w:val="decimal"/>
      <w:lvlText w:val="%1)"/>
      <w:lvlJc w:val="left"/>
      <w:pPr>
        <w:ind w:left="420" w:hanging="420"/>
      </w:pPr>
      <w:rPr>
        <w:rFonts w:asciiTheme="minorHAnsi" w:eastAsia="宋体"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3E776A2"/>
    <w:multiLevelType w:val="hybridMultilevel"/>
    <w:tmpl w:val="D534E6A2"/>
    <w:lvl w:ilvl="0" w:tplc="B35689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4167BFB"/>
    <w:multiLevelType w:val="singleLevel"/>
    <w:tmpl w:val="04167BFB"/>
    <w:lvl w:ilvl="0">
      <w:start w:val="1"/>
      <w:numFmt w:val="decimal"/>
      <w:lvlText w:val="%1)"/>
      <w:lvlJc w:val="left"/>
      <w:pPr>
        <w:ind w:left="420" w:hanging="420"/>
      </w:pPr>
      <w:rPr>
        <w:rFonts w:hint="default"/>
      </w:rPr>
    </w:lvl>
  </w:abstractNum>
  <w:abstractNum w:abstractNumId="16" w15:restartNumberingAfterBreak="0">
    <w:nsid w:val="071F199C"/>
    <w:multiLevelType w:val="singleLevel"/>
    <w:tmpl w:val="071F199C"/>
    <w:lvl w:ilvl="0">
      <w:start w:val="1"/>
      <w:numFmt w:val="bullet"/>
      <w:lvlText w:val=""/>
      <w:lvlJc w:val="left"/>
      <w:pPr>
        <w:ind w:left="420" w:hanging="420"/>
      </w:pPr>
      <w:rPr>
        <w:rFonts w:ascii="Wingdings" w:hAnsi="Wingdings" w:hint="default"/>
      </w:rPr>
    </w:lvl>
  </w:abstractNum>
  <w:abstractNum w:abstractNumId="17" w15:restartNumberingAfterBreak="0">
    <w:nsid w:val="07340F0B"/>
    <w:multiLevelType w:val="multilevel"/>
    <w:tmpl w:val="07340F0B"/>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074E7552"/>
    <w:multiLevelType w:val="singleLevel"/>
    <w:tmpl w:val="091E1BD2"/>
    <w:lvl w:ilvl="0">
      <w:start w:val="1"/>
      <w:numFmt w:val="decimal"/>
      <w:lvlText w:val="%1)"/>
      <w:lvlJc w:val="left"/>
      <w:pPr>
        <w:ind w:left="420" w:hanging="420"/>
      </w:pPr>
      <w:rPr>
        <w:rFonts w:ascii="宋体" w:eastAsia="宋体" w:hAnsi="宋体" w:cs="宋体"/>
      </w:rPr>
    </w:lvl>
  </w:abstractNum>
  <w:abstractNum w:abstractNumId="19" w15:restartNumberingAfterBreak="0">
    <w:nsid w:val="085C5EE2"/>
    <w:multiLevelType w:val="hybridMultilevel"/>
    <w:tmpl w:val="A6F46A4E"/>
    <w:lvl w:ilvl="0" w:tplc="4306B1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090406B1"/>
    <w:multiLevelType w:val="singleLevel"/>
    <w:tmpl w:val="7CC8F95E"/>
    <w:lvl w:ilvl="0">
      <w:start w:val="1"/>
      <w:numFmt w:val="decimal"/>
      <w:lvlText w:val="%1)"/>
      <w:lvlJc w:val="left"/>
      <w:pPr>
        <w:ind w:left="425" w:hanging="425"/>
      </w:pPr>
      <w:rPr>
        <w:rFonts w:hint="default"/>
      </w:rPr>
    </w:lvl>
  </w:abstractNum>
  <w:abstractNum w:abstractNumId="21" w15:restartNumberingAfterBreak="0">
    <w:nsid w:val="0F28FE0B"/>
    <w:multiLevelType w:val="singleLevel"/>
    <w:tmpl w:val="0F28FE0B"/>
    <w:lvl w:ilvl="0">
      <w:start w:val="1"/>
      <w:numFmt w:val="decimal"/>
      <w:lvlText w:val="%1."/>
      <w:lvlJc w:val="left"/>
      <w:pPr>
        <w:tabs>
          <w:tab w:val="left" w:pos="312"/>
        </w:tabs>
      </w:pPr>
    </w:lvl>
  </w:abstractNum>
  <w:abstractNum w:abstractNumId="22" w15:restartNumberingAfterBreak="0">
    <w:nsid w:val="11837676"/>
    <w:multiLevelType w:val="multilevel"/>
    <w:tmpl w:val="11837676"/>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12CB27C7"/>
    <w:multiLevelType w:val="hybridMultilevel"/>
    <w:tmpl w:val="7C5655B8"/>
    <w:lvl w:ilvl="0" w:tplc="ECB6A3EC">
      <w:start w:val="1"/>
      <w:numFmt w:val="decimal"/>
      <w:lvlText w:val="%1)"/>
      <w:lvlJc w:val="left"/>
      <w:pPr>
        <w:ind w:left="360" w:hanging="360"/>
      </w:pPr>
      <w:rPr>
        <w:rFonts w:asciiTheme="minorHAnsi" w:eastAsia="宋体" w:hAnsiTheme="minorHAnsi" w:cstheme="minorBid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3CB00AB"/>
    <w:multiLevelType w:val="hybridMultilevel"/>
    <w:tmpl w:val="CCC66DD4"/>
    <w:lvl w:ilvl="0" w:tplc="3B9654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6EF0A53"/>
    <w:multiLevelType w:val="singleLevel"/>
    <w:tmpl w:val="16EF0A53"/>
    <w:lvl w:ilvl="0">
      <w:start w:val="1"/>
      <w:numFmt w:val="decimal"/>
      <w:lvlText w:val="%1)"/>
      <w:lvlJc w:val="left"/>
      <w:pPr>
        <w:ind w:left="420" w:hanging="420"/>
      </w:pPr>
      <w:rPr>
        <w:rFonts w:hint="default"/>
      </w:rPr>
    </w:lvl>
  </w:abstractNum>
  <w:abstractNum w:abstractNumId="26" w15:restartNumberingAfterBreak="0">
    <w:nsid w:val="17234B9C"/>
    <w:multiLevelType w:val="hybridMultilevel"/>
    <w:tmpl w:val="3C3EA716"/>
    <w:lvl w:ilvl="0" w:tplc="CB727C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7817B96"/>
    <w:multiLevelType w:val="singleLevel"/>
    <w:tmpl w:val="17817B96"/>
    <w:lvl w:ilvl="0">
      <w:start w:val="1"/>
      <w:numFmt w:val="decimal"/>
      <w:lvlText w:val="%1)"/>
      <w:lvlJc w:val="left"/>
      <w:pPr>
        <w:ind w:left="425" w:hanging="425"/>
      </w:pPr>
      <w:rPr>
        <w:rFonts w:hint="default"/>
      </w:rPr>
    </w:lvl>
  </w:abstractNum>
  <w:abstractNum w:abstractNumId="28" w15:restartNumberingAfterBreak="0">
    <w:nsid w:val="1C261D71"/>
    <w:multiLevelType w:val="singleLevel"/>
    <w:tmpl w:val="3A201969"/>
    <w:lvl w:ilvl="0">
      <w:start w:val="1"/>
      <w:numFmt w:val="decimal"/>
      <w:lvlText w:val="%1)"/>
      <w:lvlJc w:val="left"/>
      <w:pPr>
        <w:ind w:left="425" w:hanging="425"/>
      </w:pPr>
      <w:rPr>
        <w:rFonts w:hint="default"/>
      </w:rPr>
    </w:lvl>
  </w:abstractNum>
  <w:abstractNum w:abstractNumId="29" w15:restartNumberingAfterBreak="0">
    <w:nsid w:val="1C4D17BE"/>
    <w:multiLevelType w:val="singleLevel"/>
    <w:tmpl w:val="1C4D17BE"/>
    <w:lvl w:ilvl="0">
      <w:start w:val="1"/>
      <w:numFmt w:val="decimal"/>
      <w:lvlText w:val="%1)"/>
      <w:lvlJc w:val="left"/>
      <w:pPr>
        <w:ind w:left="425" w:hanging="425"/>
      </w:pPr>
      <w:rPr>
        <w:rFonts w:hint="default"/>
      </w:rPr>
    </w:lvl>
  </w:abstractNum>
  <w:abstractNum w:abstractNumId="30" w15:restartNumberingAfterBreak="0">
    <w:nsid w:val="1C643F9F"/>
    <w:multiLevelType w:val="singleLevel"/>
    <w:tmpl w:val="1C643F9F"/>
    <w:lvl w:ilvl="0">
      <w:start w:val="1"/>
      <w:numFmt w:val="decimal"/>
      <w:lvlText w:val="%1)"/>
      <w:lvlJc w:val="left"/>
      <w:pPr>
        <w:ind w:left="425" w:hanging="425"/>
      </w:pPr>
      <w:rPr>
        <w:rFonts w:hint="default"/>
      </w:rPr>
    </w:lvl>
  </w:abstractNum>
  <w:abstractNum w:abstractNumId="31" w15:restartNumberingAfterBreak="0">
    <w:nsid w:val="1D8E79BD"/>
    <w:multiLevelType w:val="multilevel"/>
    <w:tmpl w:val="1D8E79BD"/>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00D49BA"/>
    <w:multiLevelType w:val="hybridMultilevel"/>
    <w:tmpl w:val="24B6C14C"/>
    <w:lvl w:ilvl="0" w:tplc="04048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63F054"/>
    <w:multiLevelType w:val="singleLevel"/>
    <w:tmpl w:val="2163F054"/>
    <w:lvl w:ilvl="0">
      <w:start w:val="1"/>
      <w:numFmt w:val="decimal"/>
      <w:lvlText w:val="%1)"/>
      <w:lvlJc w:val="left"/>
      <w:pPr>
        <w:ind w:left="425" w:hanging="425"/>
      </w:pPr>
      <w:rPr>
        <w:rFonts w:hint="default"/>
      </w:rPr>
    </w:lvl>
  </w:abstractNum>
  <w:abstractNum w:abstractNumId="34" w15:restartNumberingAfterBreak="0">
    <w:nsid w:val="237164E9"/>
    <w:multiLevelType w:val="hybridMultilevel"/>
    <w:tmpl w:val="31ECBAF4"/>
    <w:lvl w:ilvl="0" w:tplc="ECB6A3EC">
      <w:start w:val="1"/>
      <w:numFmt w:val="decimal"/>
      <w:lvlText w:val="%1)"/>
      <w:lvlJc w:val="left"/>
      <w:pPr>
        <w:ind w:left="420" w:hanging="420"/>
      </w:pPr>
      <w:rPr>
        <w:rFonts w:asciiTheme="minorHAnsi" w:eastAsia="宋体"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186977"/>
    <w:multiLevelType w:val="multilevel"/>
    <w:tmpl w:val="24186977"/>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265BF7BC"/>
    <w:multiLevelType w:val="singleLevel"/>
    <w:tmpl w:val="265BF7BC"/>
    <w:lvl w:ilvl="0">
      <w:start w:val="1"/>
      <w:numFmt w:val="decimal"/>
      <w:lvlText w:val="%1)"/>
      <w:lvlJc w:val="left"/>
      <w:pPr>
        <w:ind w:left="425" w:hanging="425"/>
      </w:pPr>
      <w:rPr>
        <w:rFonts w:hint="default"/>
      </w:rPr>
    </w:lvl>
  </w:abstractNum>
  <w:abstractNum w:abstractNumId="37" w15:restartNumberingAfterBreak="0">
    <w:nsid w:val="297E0642"/>
    <w:multiLevelType w:val="hybridMultilevel"/>
    <w:tmpl w:val="6E982FCA"/>
    <w:lvl w:ilvl="0" w:tplc="BAF497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C4E589A"/>
    <w:multiLevelType w:val="hybridMultilevel"/>
    <w:tmpl w:val="940AC3C4"/>
    <w:lvl w:ilvl="0" w:tplc="482AEF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314B4F1"/>
    <w:multiLevelType w:val="singleLevel"/>
    <w:tmpl w:val="ECB6A3EC"/>
    <w:lvl w:ilvl="0">
      <w:start w:val="1"/>
      <w:numFmt w:val="decimal"/>
      <w:lvlText w:val="%1)"/>
      <w:lvlJc w:val="left"/>
      <w:pPr>
        <w:ind w:left="425" w:hanging="425"/>
      </w:pPr>
      <w:rPr>
        <w:rFonts w:asciiTheme="minorHAnsi" w:eastAsia="宋体" w:hAnsiTheme="minorHAnsi" w:cstheme="minorBidi"/>
      </w:rPr>
    </w:lvl>
  </w:abstractNum>
  <w:abstractNum w:abstractNumId="40" w15:restartNumberingAfterBreak="0">
    <w:nsid w:val="366A3AE3"/>
    <w:multiLevelType w:val="hybridMultilevel"/>
    <w:tmpl w:val="52C47B38"/>
    <w:lvl w:ilvl="0" w:tplc="C8EA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A201969"/>
    <w:multiLevelType w:val="singleLevel"/>
    <w:tmpl w:val="3A201969"/>
    <w:lvl w:ilvl="0">
      <w:start w:val="1"/>
      <w:numFmt w:val="decimal"/>
      <w:lvlText w:val="%1)"/>
      <w:lvlJc w:val="left"/>
      <w:pPr>
        <w:ind w:left="425" w:hanging="425"/>
      </w:pPr>
      <w:rPr>
        <w:rFonts w:hint="default"/>
      </w:rPr>
    </w:lvl>
  </w:abstractNum>
  <w:abstractNum w:abstractNumId="42" w15:restartNumberingAfterBreak="0">
    <w:nsid w:val="3CE25F1C"/>
    <w:multiLevelType w:val="singleLevel"/>
    <w:tmpl w:val="ECB6A3EC"/>
    <w:lvl w:ilvl="0">
      <w:start w:val="1"/>
      <w:numFmt w:val="decimal"/>
      <w:lvlText w:val="%1)"/>
      <w:lvlJc w:val="left"/>
      <w:pPr>
        <w:ind w:left="425" w:hanging="425"/>
      </w:pPr>
      <w:rPr>
        <w:rFonts w:asciiTheme="minorHAnsi" w:eastAsia="宋体" w:hAnsiTheme="minorHAnsi" w:cstheme="minorBidi"/>
      </w:rPr>
    </w:lvl>
  </w:abstractNum>
  <w:abstractNum w:abstractNumId="43" w15:restartNumberingAfterBreak="0">
    <w:nsid w:val="3E410D3A"/>
    <w:multiLevelType w:val="singleLevel"/>
    <w:tmpl w:val="9A3A3A1E"/>
    <w:lvl w:ilvl="0">
      <w:start w:val="1"/>
      <w:numFmt w:val="decimal"/>
      <w:lvlText w:val="%1)"/>
      <w:lvlJc w:val="left"/>
      <w:pPr>
        <w:ind w:left="420" w:hanging="420"/>
      </w:pPr>
      <w:rPr>
        <w:rFonts w:ascii="Times New Roman" w:eastAsia="宋体" w:hAnsi="Times New Roman" w:cs="Times New Roman"/>
      </w:rPr>
    </w:lvl>
  </w:abstractNum>
  <w:abstractNum w:abstractNumId="44" w15:restartNumberingAfterBreak="0">
    <w:nsid w:val="413266AF"/>
    <w:multiLevelType w:val="singleLevel"/>
    <w:tmpl w:val="511F623E"/>
    <w:lvl w:ilvl="0">
      <w:start w:val="1"/>
      <w:numFmt w:val="decimal"/>
      <w:lvlText w:val="%1)"/>
      <w:lvlJc w:val="left"/>
      <w:pPr>
        <w:ind w:left="425" w:hanging="425"/>
      </w:pPr>
      <w:rPr>
        <w:rFonts w:hint="default"/>
      </w:rPr>
    </w:lvl>
  </w:abstractNum>
  <w:abstractNum w:abstractNumId="45" w15:restartNumberingAfterBreak="0">
    <w:nsid w:val="418D4DA7"/>
    <w:multiLevelType w:val="singleLevel"/>
    <w:tmpl w:val="418D4DA7"/>
    <w:lvl w:ilvl="0">
      <w:start w:val="1"/>
      <w:numFmt w:val="decimal"/>
      <w:lvlText w:val="%1)"/>
      <w:lvlJc w:val="left"/>
      <w:pPr>
        <w:ind w:left="425" w:hanging="425"/>
      </w:pPr>
      <w:rPr>
        <w:rFonts w:hint="default"/>
      </w:rPr>
    </w:lvl>
  </w:abstractNum>
  <w:abstractNum w:abstractNumId="46" w15:restartNumberingAfterBreak="0">
    <w:nsid w:val="446C2830"/>
    <w:multiLevelType w:val="multilevel"/>
    <w:tmpl w:val="446C2830"/>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4571413A"/>
    <w:multiLevelType w:val="hybridMultilevel"/>
    <w:tmpl w:val="086A3654"/>
    <w:lvl w:ilvl="0" w:tplc="13A64C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5940CED"/>
    <w:multiLevelType w:val="multilevel"/>
    <w:tmpl w:val="45940CED"/>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46A90E92"/>
    <w:multiLevelType w:val="hybridMultilevel"/>
    <w:tmpl w:val="66FC389A"/>
    <w:lvl w:ilvl="0" w:tplc="ECB6A3EC">
      <w:start w:val="1"/>
      <w:numFmt w:val="decimal"/>
      <w:lvlText w:val="%1)"/>
      <w:lvlJc w:val="left"/>
      <w:pPr>
        <w:ind w:left="420" w:hanging="420"/>
      </w:pPr>
      <w:rPr>
        <w:rFonts w:asciiTheme="minorHAnsi" w:eastAsia="宋体"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8680E69"/>
    <w:multiLevelType w:val="hybridMultilevel"/>
    <w:tmpl w:val="E3748FDA"/>
    <w:lvl w:ilvl="0" w:tplc="516063C4">
      <w:start w:val="1"/>
      <w:numFmt w:val="decimal"/>
      <w:lvlText w:val="%1)"/>
      <w:lvlJc w:val="left"/>
      <w:pPr>
        <w:ind w:left="360" w:hanging="360"/>
      </w:pPr>
      <w:rPr>
        <w:rFonts w:hint="default"/>
      </w:rPr>
    </w:lvl>
    <w:lvl w:ilvl="1" w:tplc="1C42956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93C265"/>
    <w:multiLevelType w:val="singleLevel"/>
    <w:tmpl w:val="4C93C265"/>
    <w:lvl w:ilvl="0">
      <w:start w:val="1"/>
      <w:numFmt w:val="bullet"/>
      <w:lvlText w:val=""/>
      <w:lvlJc w:val="left"/>
      <w:pPr>
        <w:ind w:left="420" w:hanging="420"/>
      </w:pPr>
      <w:rPr>
        <w:rFonts w:ascii="Wingdings" w:hAnsi="Wingdings" w:hint="default"/>
      </w:rPr>
    </w:lvl>
  </w:abstractNum>
  <w:abstractNum w:abstractNumId="52" w15:restartNumberingAfterBreak="0">
    <w:nsid w:val="511F623E"/>
    <w:multiLevelType w:val="singleLevel"/>
    <w:tmpl w:val="511F623E"/>
    <w:lvl w:ilvl="0">
      <w:start w:val="1"/>
      <w:numFmt w:val="decimal"/>
      <w:lvlText w:val="%1)"/>
      <w:lvlJc w:val="left"/>
      <w:pPr>
        <w:ind w:left="425" w:hanging="425"/>
      </w:pPr>
      <w:rPr>
        <w:rFonts w:hint="default"/>
      </w:rPr>
    </w:lvl>
  </w:abstractNum>
  <w:abstractNum w:abstractNumId="53" w15:restartNumberingAfterBreak="0">
    <w:nsid w:val="51C36EEA"/>
    <w:multiLevelType w:val="multilevel"/>
    <w:tmpl w:val="51C36EEA"/>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53D671B6"/>
    <w:multiLevelType w:val="multilevel"/>
    <w:tmpl w:val="DF3A6448"/>
    <w:lvl w:ilvl="0">
      <w:start w:val="1"/>
      <w:numFmt w:val="decimal"/>
      <w:lvlText w:val="%1)"/>
      <w:lvlJc w:val="left"/>
      <w:pPr>
        <w:ind w:left="425" w:hanging="425"/>
      </w:pPr>
      <w:rPr>
        <w:rFonts w:asciiTheme="minorHAnsi" w:eastAsia="宋体" w:hAnsiTheme="minorHAnsi" w:cstheme="minorBidi"/>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55AFF4E3"/>
    <w:multiLevelType w:val="singleLevel"/>
    <w:tmpl w:val="55AFF4E3"/>
    <w:lvl w:ilvl="0">
      <w:start w:val="1"/>
      <w:numFmt w:val="decimal"/>
      <w:lvlText w:val="%1)"/>
      <w:lvlJc w:val="left"/>
      <w:pPr>
        <w:ind w:left="425" w:hanging="425"/>
      </w:pPr>
      <w:rPr>
        <w:rFonts w:hint="default"/>
      </w:rPr>
    </w:lvl>
  </w:abstractNum>
  <w:abstractNum w:abstractNumId="56" w15:restartNumberingAfterBreak="0">
    <w:nsid w:val="56997D52"/>
    <w:multiLevelType w:val="hybridMultilevel"/>
    <w:tmpl w:val="E48EBB78"/>
    <w:lvl w:ilvl="0" w:tplc="8294FD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BD01211"/>
    <w:multiLevelType w:val="multilevel"/>
    <w:tmpl w:val="5BD01211"/>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5E657275"/>
    <w:multiLevelType w:val="singleLevel"/>
    <w:tmpl w:val="5E657275"/>
    <w:lvl w:ilvl="0">
      <w:start w:val="1"/>
      <w:numFmt w:val="bullet"/>
      <w:lvlText w:val=""/>
      <w:lvlJc w:val="left"/>
      <w:pPr>
        <w:ind w:left="420" w:hanging="420"/>
      </w:pPr>
      <w:rPr>
        <w:rFonts w:ascii="Wingdings" w:hAnsi="Wingdings" w:hint="default"/>
      </w:rPr>
    </w:lvl>
  </w:abstractNum>
  <w:abstractNum w:abstractNumId="59" w15:restartNumberingAfterBreak="0">
    <w:nsid w:val="616A7DD6"/>
    <w:multiLevelType w:val="singleLevel"/>
    <w:tmpl w:val="1C4D17BE"/>
    <w:lvl w:ilvl="0">
      <w:start w:val="1"/>
      <w:numFmt w:val="decimal"/>
      <w:lvlText w:val="%1)"/>
      <w:lvlJc w:val="left"/>
      <w:pPr>
        <w:ind w:left="425" w:hanging="425"/>
      </w:pPr>
      <w:rPr>
        <w:rFonts w:hint="default"/>
      </w:rPr>
    </w:lvl>
  </w:abstractNum>
  <w:abstractNum w:abstractNumId="60" w15:restartNumberingAfterBreak="0">
    <w:nsid w:val="62BF7782"/>
    <w:multiLevelType w:val="hybridMultilevel"/>
    <w:tmpl w:val="4FF027F2"/>
    <w:lvl w:ilvl="0" w:tplc="F0F8F1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B3E791C"/>
    <w:multiLevelType w:val="hybridMultilevel"/>
    <w:tmpl w:val="53229E70"/>
    <w:lvl w:ilvl="0" w:tplc="F6FEF7BA">
      <w:start w:val="1"/>
      <w:numFmt w:val="decimal"/>
      <w:lvlText w:val="%1)"/>
      <w:lvlJc w:val="left"/>
      <w:pPr>
        <w:ind w:left="785" w:hanging="360"/>
      </w:pPr>
      <w:rPr>
        <w:rFonts w:ascii="Arial" w:hAnsi="Arial" w:cs="Arial"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2" w15:restartNumberingAfterBreak="0">
    <w:nsid w:val="6D692DCA"/>
    <w:multiLevelType w:val="multilevel"/>
    <w:tmpl w:val="6D692DCA"/>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6FDB7F5B"/>
    <w:multiLevelType w:val="multilevel"/>
    <w:tmpl w:val="6FDB7F5B"/>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72A97C76"/>
    <w:multiLevelType w:val="singleLevel"/>
    <w:tmpl w:val="96A80A87"/>
    <w:lvl w:ilvl="0">
      <w:start w:val="1"/>
      <w:numFmt w:val="decimal"/>
      <w:lvlText w:val="%1)"/>
      <w:lvlJc w:val="left"/>
      <w:pPr>
        <w:ind w:left="425" w:hanging="425"/>
      </w:pPr>
      <w:rPr>
        <w:rFonts w:hint="default"/>
      </w:rPr>
    </w:lvl>
  </w:abstractNum>
  <w:abstractNum w:abstractNumId="65" w15:restartNumberingAfterBreak="0">
    <w:nsid w:val="731F4ACB"/>
    <w:multiLevelType w:val="singleLevel"/>
    <w:tmpl w:val="731F4ACB"/>
    <w:lvl w:ilvl="0">
      <w:start w:val="1"/>
      <w:numFmt w:val="decimal"/>
      <w:lvlText w:val="%1)"/>
      <w:lvlJc w:val="left"/>
      <w:pPr>
        <w:ind w:left="425" w:hanging="425"/>
      </w:pPr>
      <w:rPr>
        <w:rFonts w:hint="default"/>
      </w:rPr>
    </w:lvl>
  </w:abstractNum>
  <w:abstractNum w:abstractNumId="66" w15:restartNumberingAfterBreak="0">
    <w:nsid w:val="79824572"/>
    <w:multiLevelType w:val="multilevel"/>
    <w:tmpl w:val="45940CED"/>
    <w:lvl w:ilvl="0">
      <w:start w:val="1"/>
      <w:numFmt w:val="decimal"/>
      <w:lvlText w:val="%1)"/>
      <w:lvlJc w:val="left"/>
      <w:pPr>
        <w:ind w:left="425" w:hanging="42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7A0C616F"/>
    <w:multiLevelType w:val="hybridMultilevel"/>
    <w:tmpl w:val="46D01070"/>
    <w:lvl w:ilvl="0" w:tplc="ECB6A3EC">
      <w:start w:val="1"/>
      <w:numFmt w:val="decimal"/>
      <w:lvlText w:val="%1)"/>
      <w:lvlJc w:val="left"/>
      <w:pPr>
        <w:ind w:left="420" w:hanging="420"/>
      </w:pPr>
      <w:rPr>
        <w:rFonts w:asciiTheme="minorHAnsi" w:eastAsia="宋体"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CC8F95E"/>
    <w:multiLevelType w:val="singleLevel"/>
    <w:tmpl w:val="7CC8F95E"/>
    <w:lvl w:ilvl="0">
      <w:start w:val="1"/>
      <w:numFmt w:val="decimal"/>
      <w:lvlText w:val="%1)"/>
      <w:lvlJc w:val="left"/>
      <w:pPr>
        <w:ind w:left="425" w:hanging="425"/>
      </w:pPr>
      <w:rPr>
        <w:rFonts w:hint="default"/>
      </w:rPr>
    </w:lvl>
  </w:abstractNum>
  <w:num w:numId="1">
    <w:abstractNumId w:val="4"/>
  </w:num>
  <w:num w:numId="2">
    <w:abstractNumId w:val="21"/>
  </w:num>
  <w:num w:numId="3">
    <w:abstractNumId w:val="16"/>
  </w:num>
  <w:num w:numId="4">
    <w:abstractNumId w:val="39"/>
  </w:num>
  <w:num w:numId="5">
    <w:abstractNumId w:val="48"/>
  </w:num>
  <w:num w:numId="6">
    <w:abstractNumId w:val="6"/>
  </w:num>
  <w:num w:numId="7">
    <w:abstractNumId w:val="45"/>
  </w:num>
  <w:num w:numId="8">
    <w:abstractNumId w:val="3"/>
  </w:num>
  <w:num w:numId="9">
    <w:abstractNumId w:val="9"/>
  </w:num>
  <w:num w:numId="10">
    <w:abstractNumId w:val="36"/>
  </w:num>
  <w:num w:numId="11">
    <w:abstractNumId w:val="57"/>
  </w:num>
  <w:num w:numId="12">
    <w:abstractNumId w:val="15"/>
  </w:num>
  <w:num w:numId="13">
    <w:abstractNumId w:val="52"/>
  </w:num>
  <w:num w:numId="14">
    <w:abstractNumId w:val="54"/>
  </w:num>
  <w:num w:numId="15">
    <w:abstractNumId w:val="7"/>
  </w:num>
  <w:num w:numId="16">
    <w:abstractNumId w:val="46"/>
  </w:num>
  <w:num w:numId="17">
    <w:abstractNumId w:val="17"/>
  </w:num>
  <w:num w:numId="18">
    <w:abstractNumId w:val="62"/>
  </w:num>
  <w:num w:numId="19">
    <w:abstractNumId w:val="8"/>
  </w:num>
  <w:num w:numId="20">
    <w:abstractNumId w:val="63"/>
  </w:num>
  <w:num w:numId="21">
    <w:abstractNumId w:val="5"/>
  </w:num>
  <w:num w:numId="22">
    <w:abstractNumId w:val="12"/>
  </w:num>
  <w:num w:numId="23">
    <w:abstractNumId w:val="35"/>
  </w:num>
  <w:num w:numId="24">
    <w:abstractNumId w:val="25"/>
  </w:num>
  <w:num w:numId="25">
    <w:abstractNumId w:val="65"/>
  </w:num>
  <w:num w:numId="26">
    <w:abstractNumId w:val="31"/>
  </w:num>
  <w:num w:numId="27">
    <w:abstractNumId w:val="51"/>
  </w:num>
  <w:num w:numId="28">
    <w:abstractNumId w:val="41"/>
  </w:num>
  <w:num w:numId="29">
    <w:abstractNumId w:val="27"/>
  </w:num>
  <w:num w:numId="30">
    <w:abstractNumId w:val="29"/>
  </w:num>
  <w:num w:numId="31">
    <w:abstractNumId w:val="1"/>
  </w:num>
  <w:num w:numId="32">
    <w:abstractNumId w:val="0"/>
  </w:num>
  <w:num w:numId="33">
    <w:abstractNumId w:val="30"/>
  </w:num>
  <w:num w:numId="34">
    <w:abstractNumId w:val="55"/>
  </w:num>
  <w:num w:numId="35">
    <w:abstractNumId w:val="58"/>
  </w:num>
  <w:num w:numId="36">
    <w:abstractNumId w:val="68"/>
  </w:num>
  <w:num w:numId="37">
    <w:abstractNumId w:val="33"/>
  </w:num>
  <w:num w:numId="38">
    <w:abstractNumId w:val="2"/>
  </w:num>
  <w:num w:numId="39">
    <w:abstractNumId w:val="53"/>
  </w:num>
  <w:num w:numId="40">
    <w:abstractNumId w:val="22"/>
  </w:num>
  <w:num w:numId="41">
    <w:abstractNumId w:val="42"/>
  </w:num>
  <w:num w:numId="42">
    <w:abstractNumId w:val="66"/>
  </w:num>
  <w:num w:numId="43">
    <w:abstractNumId w:val="37"/>
  </w:num>
  <w:num w:numId="44">
    <w:abstractNumId w:val="28"/>
  </w:num>
  <w:num w:numId="45">
    <w:abstractNumId w:val="43"/>
  </w:num>
  <w:num w:numId="46">
    <w:abstractNumId w:val="61"/>
  </w:num>
  <w:num w:numId="47">
    <w:abstractNumId w:val="19"/>
  </w:num>
  <w:num w:numId="48">
    <w:abstractNumId w:val="47"/>
  </w:num>
  <w:num w:numId="49">
    <w:abstractNumId w:val="59"/>
  </w:num>
  <w:num w:numId="50">
    <w:abstractNumId w:val="14"/>
  </w:num>
  <w:num w:numId="51">
    <w:abstractNumId w:val="20"/>
  </w:num>
  <w:num w:numId="52">
    <w:abstractNumId w:val="64"/>
  </w:num>
  <w:num w:numId="53">
    <w:abstractNumId w:val="18"/>
  </w:num>
  <w:num w:numId="54">
    <w:abstractNumId w:val="44"/>
  </w:num>
  <w:num w:numId="55">
    <w:abstractNumId w:val="10"/>
  </w:num>
  <w:num w:numId="56">
    <w:abstractNumId w:val="38"/>
  </w:num>
  <w:num w:numId="57">
    <w:abstractNumId w:val="50"/>
  </w:num>
  <w:num w:numId="58">
    <w:abstractNumId w:val="32"/>
  </w:num>
  <w:num w:numId="59">
    <w:abstractNumId w:val="26"/>
  </w:num>
  <w:num w:numId="60">
    <w:abstractNumId w:val="40"/>
  </w:num>
  <w:num w:numId="61">
    <w:abstractNumId w:val="11"/>
  </w:num>
  <w:num w:numId="62">
    <w:abstractNumId w:val="56"/>
  </w:num>
  <w:num w:numId="63">
    <w:abstractNumId w:val="24"/>
  </w:num>
  <w:num w:numId="64">
    <w:abstractNumId w:val="60"/>
  </w:num>
  <w:num w:numId="65">
    <w:abstractNumId w:val="34"/>
  </w:num>
  <w:num w:numId="66">
    <w:abstractNumId w:val="13"/>
  </w:num>
  <w:num w:numId="67">
    <w:abstractNumId w:val="67"/>
  </w:num>
  <w:num w:numId="68">
    <w:abstractNumId w:val="23"/>
  </w:num>
  <w:num w:numId="69">
    <w:abstractNumId w:val="49"/>
  </w:num>
  <w:numIdMacAtCleanup w:val="6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enxia">
    <w15:presenceInfo w15:providerId="None" w15:userId="chenx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trackRevisions/>
  <w:defaultTabStop w:val="420"/>
  <w:drawingGridVerticalSpacing w:val="190"/>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YxYzMwN2QwNmExMjQ3YzNhNjA4NzE5ZTk2OTRmYWEifQ=="/>
  </w:docVars>
  <w:rsids>
    <w:rsidRoot w:val="78B236E4"/>
    <w:rsid w:val="00005760"/>
    <w:rsid w:val="00005F1A"/>
    <w:rsid w:val="0002247A"/>
    <w:rsid w:val="00023FD1"/>
    <w:rsid w:val="0004582F"/>
    <w:rsid w:val="000648FD"/>
    <w:rsid w:val="00094EEB"/>
    <w:rsid w:val="000A1CDC"/>
    <w:rsid w:val="000A7FB2"/>
    <w:rsid w:val="000C6BAE"/>
    <w:rsid w:val="000E46EB"/>
    <w:rsid w:val="00113F47"/>
    <w:rsid w:val="00117406"/>
    <w:rsid w:val="001251F2"/>
    <w:rsid w:val="001357C5"/>
    <w:rsid w:val="00154D55"/>
    <w:rsid w:val="00156831"/>
    <w:rsid w:val="001734A2"/>
    <w:rsid w:val="001773D7"/>
    <w:rsid w:val="00196FB7"/>
    <w:rsid w:val="001A52C0"/>
    <w:rsid w:val="001A6428"/>
    <w:rsid w:val="001E6FEB"/>
    <w:rsid w:val="001F2D1E"/>
    <w:rsid w:val="001F564B"/>
    <w:rsid w:val="001F59D0"/>
    <w:rsid w:val="00200B44"/>
    <w:rsid w:val="00201F1C"/>
    <w:rsid w:val="002267F9"/>
    <w:rsid w:val="002401AE"/>
    <w:rsid w:val="0024209C"/>
    <w:rsid w:val="00260B78"/>
    <w:rsid w:val="00271BB3"/>
    <w:rsid w:val="00286EA0"/>
    <w:rsid w:val="002A4CBF"/>
    <w:rsid w:val="002B1CFE"/>
    <w:rsid w:val="002D3907"/>
    <w:rsid w:val="0030241C"/>
    <w:rsid w:val="00303AE4"/>
    <w:rsid w:val="003114E6"/>
    <w:rsid w:val="00317119"/>
    <w:rsid w:val="0032409E"/>
    <w:rsid w:val="00326519"/>
    <w:rsid w:val="00384E43"/>
    <w:rsid w:val="00394C2A"/>
    <w:rsid w:val="003E7D5E"/>
    <w:rsid w:val="003F3F11"/>
    <w:rsid w:val="00425235"/>
    <w:rsid w:val="00457337"/>
    <w:rsid w:val="0047235E"/>
    <w:rsid w:val="00494307"/>
    <w:rsid w:val="004A19DC"/>
    <w:rsid w:val="004A4403"/>
    <w:rsid w:val="004B101E"/>
    <w:rsid w:val="004B666B"/>
    <w:rsid w:val="004C6CB1"/>
    <w:rsid w:val="004F78D2"/>
    <w:rsid w:val="00521936"/>
    <w:rsid w:val="00533497"/>
    <w:rsid w:val="005505F0"/>
    <w:rsid w:val="00564578"/>
    <w:rsid w:val="00584E2F"/>
    <w:rsid w:val="00590793"/>
    <w:rsid w:val="00592794"/>
    <w:rsid w:val="005928B0"/>
    <w:rsid w:val="005C6454"/>
    <w:rsid w:val="005E0F50"/>
    <w:rsid w:val="005E0F87"/>
    <w:rsid w:val="005E1EFB"/>
    <w:rsid w:val="005E3D20"/>
    <w:rsid w:val="00602DDA"/>
    <w:rsid w:val="00623CC1"/>
    <w:rsid w:val="00630BF4"/>
    <w:rsid w:val="00634A8E"/>
    <w:rsid w:val="006411ED"/>
    <w:rsid w:val="00641397"/>
    <w:rsid w:val="00644A45"/>
    <w:rsid w:val="00660C92"/>
    <w:rsid w:val="00691C46"/>
    <w:rsid w:val="006948DC"/>
    <w:rsid w:val="00696A1F"/>
    <w:rsid w:val="006E5EDE"/>
    <w:rsid w:val="006F175A"/>
    <w:rsid w:val="006F6984"/>
    <w:rsid w:val="00777131"/>
    <w:rsid w:val="00783C72"/>
    <w:rsid w:val="00787FB8"/>
    <w:rsid w:val="007A7A5B"/>
    <w:rsid w:val="007C25FD"/>
    <w:rsid w:val="007E6101"/>
    <w:rsid w:val="00800942"/>
    <w:rsid w:val="00821B6D"/>
    <w:rsid w:val="0082222D"/>
    <w:rsid w:val="00832CBD"/>
    <w:rsid w:val="008362B5"/>
    <w:rsid w:val="00850DEE"/>
    <w:rsid w:val="00867738"/>
    <w:rsid w:val="008B240C"/>
    <w:rsid w:val="008E2024"/>
    <w:rsid w:val="008E4C97"/>
    <w:rsid w:val="009158E5"/>
    <w:rsid w:val="009544F6"/>
    <w:rsid w:val="009869AC"/>
    <w:rsid w:val="00991C1D"/>
    <w:rsid w:val="0099740C"/>
    <w:rsid w:val="009A3DF0"/>
    <w:rsid w:val="009B2927"/>
    <w:rsid w:val="009D0CEB"/>
    <w:rsid w:val="009E3837"/>
    <w:rsid w:val="009E68CC"/>
    <w:rsid w:val="009F67C2"/>
    <w:rsid w:val="00A2670E"/>
    <w:rsid w:val="00A26D04"/>
    <w:rsid w:val="00A45DD9"/>
    <w:rsid w:val="00A56EEE"/>
    <w:rsid w:val="00A75A24"/>
    <w:rsid w:val="00A94F95"/>
    <w:rsid w:val="00AC6CAC"/>
    <w:rsid w:val="00AD25BB"/>
    <w:rsid w:val="00AD2E8D"/>
    <w:rsid w:val="00AE266D"/>
    <w:rsid w:val="00AF5D84"/>
    <w:rsid w:val="00B01D84"/>
    <w:rsid w:val="00B154EC"/>
    <w:rsid w:val="00B72CB5"/>
    <w:rsid w:val="00B75882"/>
    <w:rsid w:val="00B763FF"/>
    <w:rsid w:val="00B8501F"/>
    <w:rsid w:val="00B9389B"/>
    <w:rsid w:val="00BF65D8"/>
    <w:rsid w:val="00C01C01"/>
    <w:rsid w:val="00C04654"/>
    <w:rsid w:val="00C05A3D"/>
    <w:rsid w:val="00C34E58"/>
    <w:rsid w:val="00C702F1"/>
    <w:rsid w:val="00C70E74"/>
    <w:rsid w:val="00C93D7E"/>
    <w:rsid w:val="00C97EA0"/>
    <w:rsid w:val="00CA6311"/>
    <w:rsid w:val="00CC582D"/>
    <w:rsid w:val="00CC79CB"/>
    <w:rsid w:val="00CE2806"/>
    <w:rsid w:val="00CE792F"/>
    <w:rsid w:val="00CF5668"/>
    <w:rsid w:val="00D028E2"/>
    <w:rsid w:val="00D36F29"/>
    <w:rsid w:val="00D44E6D"/>
    <w:rsid w:val="00D67E33"/>
    <w:rsid w:val="00DA4421"/>
    <w:rsid w:val="00DD156B"/>
    <w:rsid w:val="00DD434B"/>
    <w:rsid w:val="00DD6545"/>
    <w:rsid w:val="00DF1C88"/>
    <w:rsid w:val="00DF2A59"/>
    <w:rsid w:val="00E054CF"/>
    <w:rsid w:val="00E26CEC"/>
    <w:rsid w:val="00E50169"/>
    <w:rsid w:val="00E67D21"/>
    <w:rsid w:val="00E73E22"/>
    <w:rsid w:val="00E806F8"/>
    <w:rsid w:val="00E80A5C"/>
    <w:rsid w:val="00E80E36"/>
    <w:rsid w:val="00E96530"/>
    <w:rsid w:val="00F01E84"/>
    <w:rsid w:val="00F33835"/>
    <w:rsid w:val="00F53578"/>
    <w:rsid w:val="00FA35F5"/>
    <w:rsid w:val="00FB0B7A"/>
    <w:rsid w:val="00FF1B43"/>
    <w:rsid w:val="010007F7"/>
    <w:rsid w:val="01042CF0"/>
    <w:rsid w:val="010477ED"/>
    <w:rsid w:val="01064A36"/>
    <w:rsid w:val="011057EB"/>
    <w:rsid w:val="01172A03"/>
    <w:rsid w:val="011C2D9E"/>
    <w:rsid w:val="011E5070"/>
    <w:rsid w:val="011E73F9"/>
    <w:rsid w:val="01211B7C"/>
    <w:rsid w:val="012C21C6"/>
    <w:rsid w:val="013C61D4"/>
    <w:rsid w:val="013C7235"/>
    <w:rsid w:val="013D38FC"/>
    <w:rsid w:val="01447EDE"/>
    <w:rsid w:val="01585684"/>
    <w:rsid w:val="016407C2"/>
    <w:rsid w:val="017A3546"/>
    <w:rsid w:val="017B0A7E"/>
    <w:rsid w:val="018F15BB"/>
    <w:rsid w:val="01917411"/>
    <w:rsid w:val="019554A2"/>
    <w:rsid w:val="01A27F72"/>
    <w:rsid w:val="01A53752"/>
    <w:rsid w:val="01AC567C"/>
    <w:rsid w:val="01B525A3"/>
    <w:rsid w:val="01BC6A96"/>
    <w:rsid w:val="01C67BF7"/>
    <w:rsid w:val="01D67EAB"/>
    <w:rsid w:val="01D93B97"/>
    <w:rsid w:val="01DD7398"/>
    <w:rsid w:val="01E06697"/>
    <w:rsid w:val="01E44AD9"/>
    <w:rsid w:val="01E761C6"/>
    <w:rsid w:val="01F029CF"/>
    <w:rsid w:val="01F95C76"/>
    <w:rsid w:val="01FB1F64"/>
    <w:rsid w:val="02150E2D"/>
    <w:rsid w:val="0218526A"/>
    <w:rsid w:val="022B6AF5"/>
    <w:rsid w:val="022D1AE5"/>
    <w:rsid w:val="023D6946"/>
    <w:rsid w:val="02425DA3"/>
    <w:rsid w:val="02530772"/>
    <w:rsid w:val="02542371"/>
    <w:rsid w:val="02582D11"/>
    <w:rsid w:val="02644ACE"/>
    <w:rsid w:val="0265351A"/>
    <w:rsid w:val="026B4990"/>
    <w:rsid w:val="026F5682"/>
    <w:rsid w:val="0276453A"/>
    <w:rsid w:val="02773ACC"/>
    <w:rsid w:val="0289673B"/>
    <w:rsid w:val="028A2F6D"/>
    <w:rsid w:val="028C2E90"/>
    <w:rsid w:val="029A51D7"/>
    <w:rsid w:val="029F4E26"/>
    <w:rsid w:val="02A141B9"/>
    <w:rsid w:val="02AA6F3C"/>
    <w:rsid w:val="02AB0636"/>
    <w:rsid w:val="02AB39AD"/>
    <w:rsid w:val="02AB726D"/>
    <w:rsid w:val="02C04207"/>
    <w:rsid w:val="02CC4AE5"/>
    <w:rsid w:val="02CD16AD"/>
    <w:rsid w:val="02CF705B"/>
    <w:rsid w:val="02DB6B50"/>
    <w:rsid w:val="02DE573B"/>
    <w:rsid w:val="02E131E7"/>
    <w:rsid w:val="02F63A20"/>
    <w:rsid w:val="02FB1F50"/>
    <w:rsid w:val="03040E37"/>
    <w:rsid w:val="030457A5"/>
    <w:rsid w:val="030A7CAC"/>
    <w:rsid w:val="030C4477"/>
    <w:rsid w:val="0318106F"/>
    <w:rsid w:val="032001E9"/>
    <w:rsid w:val="03276C81"/>
    <w:rsid w:val="03352F97"/>
    <w:rsid w:val="03377BF0"/>
    <w:rsid w:val="033D5DFD"/>
    <w:rsid w:val="033F671D"/>
    <w:rsid w:val="034041AD"/>
    <w:rsid w:val="03441528"/>
    <w:rsid w:val="0348119F"/>
    <w:rsid w:val="034A6412"/>
    <w:rsid w:val="034D5A97"/>
    <w:rsid w:val="03647815"/>
    <w:rsid w:val="03724D47"/>
    <w:rsid w:val="037623FD"/>
    <w:rsid w:val="037B115C"/>
    <w:rsid w:val="038844D9"/>
    <w:rsid w:val="038B5712"/>
    <w:rsid w:val="038D5140"/>
    <w:rsid w:val="039C09E0"/>
    <w:rsid w:val="03A36A5B"/>
    <w:rsid w:val="03A37345"/>
    <w:rsid w:val="03B478B2"/>
    <w:rsid w:val="03B91AF5"/>
    <w:rsid w:val="03BD109F"/>
    <w:rsid w:val="03CB17E1"/>
    <w:rsid w:val="03D05575"/>
    <w:rsid w:val="03D5366B"/>
    <w:rsid w:val="03D609AE"/>
    <w:rsid w:val="03D91FF8"/>
    <w:rsid w:val="03E169DD"/>
    <w:rsid w:val="03E470B8"/>
    <w:rsid w:val="03EA0191"/>
    <w:rsid w:val="03EE680E"/>
    <w:rsid w:val="03FC547B"/>
    <w:rsid w:val="0400452B"/>
    <w:rsid w:val="040344C3"/>
    <w:rsid w:val="04044BFA"/>
    <w:rsid w:val="040F0F68"/>
    <w:rsid w:val="041A5A28"/>
    <w:rsid w:val="042060F4"/>
    <w:rsid w:val="0438690A"/>
    <w:rsid w:val="0441071D"/>
    <w:rsid w:val="044257F2"/>
    <w:rsid w:val="044E17AD"/>
    <w:rsid w:val="04535867"/>
    <w:rsid w:val="045813F3"/>
    <w:rsid w:val="045B7D06"/>
    <w:rsid w:val="04637FB0"/>
    <w:rsid w:val="04672649"/>
    <w:rsid w:val="04721669"/>
    <w:rsid w:val="048504B4"/>
    <w:rsid w:val="0491671E"/>
    <w:rsid w:val="0493638F"/>
    <w:rsid w:val="0496418C"/>
    <w:rsid w:val="049808E4"/>
    <w:rsid w:val="049C36A9"/>
    <w:rsid w:val="049C7E04"/>
    <w:rsid w:val="049E0471"/>
    <w:rsid w:val="04A55509"/>
    <w:rsid w:val="04B43789"/>
    <w:rsid w:val="04B7021F"/>
    <w:rsid w:val="04C25228"/>
    <w:rsid w:val="04C34302"/>
    <w:rsid w:val="04C951A1"/>
    <w:rsid w:val="04CA4BB5"/>
    <w:rsid w:val="04CB0DB5"/>
    <w:rsid w:val="04CD0894"/>
    <w:rsid w:val="04CE7556"/>
    <w:rsid w:val="04D027AF"/>
    <w:rsid w:val="04D448D9"/>
    <w:rsid w:val="04EA2D30"/>
    <w:rsid w:val="04F14C09"/>
    <w:rsid w:val="052C2803"/>
    <w:rsid w:val="05365CCB"/>
    <w:rsid w:val="053A1890"/>
    <w:rsid w:val="053B7795"/>
    <w:rsid w:val="054664EB"/>
    <w:rsid w:val="054D120D"/>
    <w:rsid w:val="05636671"/>
    <w:rsid w:val="05697DF8"/>
    <w:rsid w:val="0571655B"/>
    <w:rsid w:val="057C3467"/>
    <w:rsid w:val="057C60F7"/>
    <w:rsid w:val="058568D8"/>
    <w:rsid w:val="05894273"/>
    <w:rsid w:val="058F3887"/>
    <w:rsid w:val="05901AF6"/>
    <w:rsid w:val="05945EAB"/>
    <w:rsid w:val="059643FE"/>
    <w:rsid w:val="05983768"/>
    <w:rsid w:val="059C021C"/>
    <w:rsid w:val="059C1005"/>
    <w:rsid w:val="059F4A23"/>
    <w:rsid w:val="05A64966"/>
    <w:rsid w:val="05AA4A9E"/>
    <w:rsid w:val="05B97076"/>
    <w:rsid w:val="05C13C93"/>
    <w:rsid w:val="05C34F3B"/>
    <w:rsid w:val="05C430DB"/>
    <w:rsid w:val="05C563AF"/>
    <w:rsid w:val="05C7560D"/>
    <w:rsid w:val="05CA4E9C"/>
    <w:rsid w:val="05CB5F07"/>
    <w:rsid w:val="05CE22E1"/>
    <w:rsid w:val="05D51AEC"/>
    <w:rsid w:val="05D60A67"/>
    <w:rsid w:val="05DC4174"/>
    <w:rsid w:val="05E249B4"/>
    <w:rsid w:val="05E52610"/>
    <w:rsid w:val="05F04B7E"/>
    <w:rsid w:val="05F12090"/>
    <w:rsid w:val="05F92563"/>
    <w:rsid w:val="06060484"/>
    <w:rsid w:val="0608135C"/>
    <w:rsid w:val="060C01A3"/>
    <w:rsid w:val="060C2903"/>
    <w:rsid w:val="060C3666"/>
    <w:rsid w:val="060F0316"/>
    <w:rsid w:val="06127654"/>
    <w:rsid w:val="06143CAB"/>
    <w:rsid w:val="061B1AD2"/>
    <w:rsid w:val="061C77E0"/>
    <w:rsid w:val="062B29E6"/>
    <w:rsid w:val="062E360C"/>
    <w:rsid w:val="064224DA"/>
    <w:rsid w:val="06453E14"/>
    <w:rsid w:val="064C693C"/>
    <w:rsid w:val="064F2856"/>
    <w:rsid w:val="06533823"/>
    <w:rsid w:val="06562D2B"/>
    <w:rsid w:val="066C1CB4"/>
    <w:rsid w:val="06716A0D"/>
    <w:rsid w:val="06743547"/>
    <w:rsid w:val="067E7A9F"/>
    <w:rsid w:val="06850D95"/>
    <w:rsid w:val="068B2179"/>
    <w:rsid w:val="068D58CE"/>
    <w:rsid w:val="06910937"/>
    <w:rsid w:val="06B119AD"/>
    <w:rsid w:val="06B375DD"/>
    <w:rsid w:val="06BA364C"/>
    <w:rsid w:val="06BD47F6"/>
    <w:rsid w:val="06BF1533"/>
    <w:rsid w:val="06C913A1"/>
    <w:rsid w:val="06C92760"/>
    <w:rsid w:val="06C93A5E"/>
    <w:rsid w:val="06E017A7"/>
    <w:rsid w:val="06E1206C"/>
    <w:rsid w:val="06F5517B"/>
    <w:rsid w:val="06F61A7D"/>
    <w:rsid w:val="06F6606F"/>
    <w:rsid w:val="06FB562B"/>
    <w:rsid w:val="06FC6533"/>
    <w:rsid w:val="07053B36"/>
    <w:rsid w:val="070E4241"/>
    <w:rsid w:val="071D2A51"/>
    <w:rsid w:val="07213585"/>
    <w:rsid w:val="072A5168"/>
    <w:rsid w:val="07364583"/>
    <w:rsid w:val="074245F9"/>
    <w:rsid w:val="07475A1A"/>
    <w:rsid w:val="075120E3"/>
    <w:rsid w:val="07561758"/>
    <w:rsid w:val="07656C10"/>
    <w:rsid w:val="07685C63"/>
    <w:rsid w:val="076F03C7"/>
    <w:rsid w:val="076F0B4D"/>
    <w:rsid w:val="07762141"/>
    <w:rsid w:val="077E25FA"/>
    <w:rsid w:val="07896F25"/>
    <w:rsid w:val="079737AE"/>
    <w:rsid w:val="07A60B81"/>
    <w:rsid w:val="07A80263"/>
    <w:rsid w:val="07AA128C"/>
    <w:rsid w:val="07AB39EF"/>
    <w:rsid w:val="07AE69C6"/>
    <w:rsid w:val="07B40D6B"/>
    <w:rsid w:val="07C75DE2"/>
    <w:rsid w:val="07D60B85"/>
    <w:rsid w:val="07E55609"/>
    <w:rsid w:val="07F20571"/>
    <w:rsid w:val="07F5621F"/>
    <w:rsid w:val="07F63C9C"/>
    <w:rsid w:val="07F65171"/>
    <w:rsid w:val="08073DC6"/>
    <w:rsid w:val="080A514E"/>
    <w:rsid w:val="080C2E75"/>
    <w:rsid w:val="080E56CB"/>
    <w:rsid w:val="08152B7B"/>
    <w:rsid w:val="08183A57"/>
    <w:rsid w:val="081C697D"/>
    <w:rsid w:val="081F507A"/>
    <w:rsid w:val="082F3A46"/>
    <w:rsid w:val="08376F93"/>
    <w:rsid w:val="083A6CB5"/>
    <w:rsid w:val="083D1091"/>
    <w:rsid w:val="084115F9"/>
    <w:rsid w:val="084700A4"/>
    <w:rsid w:val="0848742D"/>
    <w:rsid w:val="084A0670"/>
    <w:rsid w:val="08506834"/>
    <w:rsid w:val="085C721E"/>
    <w:rsid w:val="085F608F"/>
    <w:rsid w:val="087279A5"/>
    <w:rsid w:val="08756ED0"/>
    <w:rsid w:val="08770BC3"/>
    <w:rsid w:val="08875E94"/>
    <w:rsid w:val="08876A30"/>
    <w:rsid w:val="088C45C6"/>
    <w:rsid w:val="088D0592"/>
    <w:rsid w:val="088E6B6C"/>
    <w:rsid w:val="0890094E"/>
    <w:rsid w:val="08A5362B"/>
    <w:rsid w:val="08A652EE"/>
    <w:rsid w:val="08AE1950"/>
    <w:rsid w:val="08AF67CE"/>
    <w:rsid w:val="08B11E84"/>
    <w:rsid w:val="08B761E0"/>
    <w:rsid w:val="08C7520D"/>
    <w:rsid w:val="08CC007B"/>
    <w:rsid w:val="08D33C3B"/>
    <w:rsid w:val="08DA4AFE"/>
    <w:rsid w:val="08E04B84"/>
    <w:rsid w:val="08E6450E"/>
    <w:rsid w:val="08F12223"/>
    <w:rsid w:val="090119B1"/>
    <w:rsid w:val="09055E76"/>
    <w:rsid w:val="090B4DC5"/>
    <w:rsid w:val="09193C14"/>
    <w:rsid w:val="091D763D"/>
    <w:rsid w:val="09255901"/>
    <w:rsid w:val="092F39CD"/>
    <w:rsid w:val="09352E5A"/>
    <w:rsid w:val="09376E3E"/>
    <w:rsid w:val="093C00B1"/>
    <w:rsid w:val="093C5221"/>
    <w:rsid w:val="09495FED"/>
    <w:rsid w:val="094D7516"/>
    <w:rsid w:val="09507DDA"/>
    <w:rsid w:val="09524FBF"/>
    <w:rsid w:val="095C7C8D"/>
    <w:rsid w:val="095F7195"/>
    <w:rsid w:val="096122E6"/>
    <w:rsid w:val="09637662"/>
    <w:rsid w:val="0965456B"/>
    <w:rsid w:val="09666730"/>
    <w:rsid w:val="0973688A"/>
    <w:rsid w:val="09754A42"/>
    <w:rsid w:val="09796D83"/>
    <w:rsid w:val="09985676"/>
    <w:rsid w:val="09A019D9"/>
    <w:rsid w:val="09A057BA"/>
    <w:rsid w:val="09A37A2A"/>
    <w:rsid w:val="09BD6C32"/>
    <w:rsid w:val="09C03AC0"/>
    <w:rsid w:val="09CF721A"/>
    <w:rsid w:val="09D47775"/>
    <w:rsid w:val="09D73E22"/>
    <w:rsid w:val="09D816A7"/>
    <w:rsid w:val="09E01FA8"/>
    <w:rsid w:val="09EC110D"/>
    <w:rsid w:val="09F3264A"/>
    <w:rsid w:val="09F6680F"/>
    <w:rsid w:val="09F675CD"/>
    <w:rsid w:val="09FA781E"/>
    <w:rsid w:val="0A0D003A"/>
    <w:rsid w:val="0A135252"/>
    <w:rsid w:val="0A195F62"/>
    <w:rsid w:val="0A23421B"/>
    <w:rsid w:val="0A325313"/>
    <w:rsid w:val="0A36786D"/>
    <w:rsid w:val="0A37592B"/>
    <w:rsid w:val="0A53112F"/>
    <w:rsid w:val="0A5978AB"/>
    <w:rsid w:val="0A5A1531"/>
    <w:rsid w:val="0A5B2F90"/>
    <w:rsid w:val="0A600E2E"/>
    <w:rsid w:val="0A613823"/>
    <w:rsid w:val="0A65416C"/>
    <w:rsid w:val="0A660DFC"/>
    <w:rsid w:val="0A681F4E"/>
    <w:rsid w:val="0A77239D"/>
    <w:rsid w:val="0A7C6DBF"/>
    <w:rsid w:val="0A844224"/>
    <w:rsid w:val="0A8A460B"/>
    <w:rsid w:val="0A9176D3"/>
    <w:rsid w:val="0A96411D"/>
    <w:rsid w:val="0A9B3E05"/>
    <w:rsid w:val="0A9C580C"/>
    <w:rsid w:val="0AA33FF6"/>
    <w:rsid w:val="0AA618D0"/>
    <w:rsid w:val="0AA8183D"/>
    <w:rsid w:val="0AAE1E78"/>
    <w:rsid w:val="0AB44FD7"/>
    <w:rsid w:val="0AC008FF"/>
    <w:rsid w:val="0AC1418F"/>
    <w:rsid w:val="0AC91E51"/>
    <w:rsid w:val="0ACA40FC"/>
    <w:rsid w:val="0ACD674C"/>
    <w:rsid w:val="0ACF004D"/>
    <w:rsid w:val="0AD07020"/>
    <w:rsid w:val="0AD85BB3"/>
    <w:rsid w:val="0AE6543D"/>
    <w:rsid w:val="0AE77BF9"/>
    <w:rsid w:val="0AF06CE6"/>
    <w:rsid w:val="0AF15231"/>
    <w:rsid w:val="0AFD5FDA"/>
    <w:rsid w:val="0B040781"/>
    <w:rsid w:val="0B161F8B"/>
    <w:rsid w:val="0B1D5E5C"/>
    <w:rsid w:val="0B261DEE"/>
    <w:rsid w:val="0B282429"/>
    <w:rsid w:val="0B2D55A6"/>
    <w:rsid w:val="0B342A31"/>
    <w:rsid w:val="0B370D90"/>
    <w:rsid w:val="0B3A728D"/>
    <w:rsid w:val="0B3C0C63"/>
    <w:rsid w:val="0B3C137A"/>
    <w:rsid w:val="0B4C2AF6"/>
    <w:rsid w:val="0B591DF2"/>
    <w:rsid w:val="0B5A5458"/>
    <w:rsid w:val="0B6B63EA"/>
    <w:rsid w:val="0B7F4513"/>
    <w:rsid w:val="0B821A69"/>
    <w:rsid w:val="0BA344D5"/>
    <w:rsid w:val="0BA710A9"/>
    <w:rsid w:val="0BA80B92"/>
    <w:rsid w:val="0BB720CD"/>
    <w:rsid w:val="0BB869A1"/>
    <w:rsid w:val="0BB928C2"/>
    <w:rsid w:val="0BBB6A1B"/>
    <w:rsid w:val="0BBC1772"/>
    <w:rsid w:val="0BBE3410"/>
    <w:rsid w:val="0BBE6756"/>
    <w:rsid w:val="0BC610B3"/>
    <w:rsid w:val="0BCC5D6A"/>
    <w:rsid w:val="0BCE577A"/>
    <w:rsid w:val="0BD17073"/>
    <w:rsid w:val="0BD75894"/>
    <w:rsid w:val="0BEA49A9"/>
    <w:rsid w:val="0BED5D40"/>
    <w:rsid w:val="0BF06BFE"/>
    <w:rsid w:val="0BF35065"/>
    <w:rsid w:val="0BFB0FFD"/>
    <w:rsid w:val="0BFC465A"/>
    <w:rsid w:val="0BFE4367"/>
    <w:rsid w:val="0C05462C"/>
    <w:rsid w:val="0C0729E2"/>
    <w:rsid w:val="0C0F489F"/>
    <w:rsid w:val="0C1A4867"/>
    <w:rsid w:val="0C1E289F"/>
    <w:rsid w:val="0C204536"/>
    <w:rsid w:val="0C2A5D74"/>
    <w:rsid w:val="0C2F00BE"/>
    <w:rsid w:val="0C35513F"/>
    <w:rsid w:val="0C4120EB"/>
    <w:rsid w:val="0C580133"/>
    <w:rsid w:val="0C5A74B0"/>
    <w:rsid w:val="0C6231FA"/>
    <w:rsid w:val="0C6428EA"/>
    <w:rsid w:val="0C7C43E5"/>
    <w:rsid w:val="0C9866D9"/>
    <w:rsid w:val="0CA16FF1"/>
    <w:rsid w:val="0CB33A57"/>
    <w:rsid w:val="0CC73FE1"/>
    <w:rsid w:val="0CCA0675"/>
    <w:rsid w:val="0CD02542"/>
    <w:rsid w:val="0CD3266B"/>
    <w:rsid w:val="0CD42F76"/>
    <w:rsid w:val="0CD73535"/>
    <w:rsid w:val="0CDB073D"/>
    <w:rsid w:val="0CE10D9B"/>
    <w:rsid w:val="0CEC2765"/>
    <w:rsid w:val="0CF026DB"/>
    <w:rsid w:val="0CF21CE7"/>
    <w:rsid w:val="0CFB6F85"/>
    <w:rsid w:val="0D016E7D"/>
    <w:rsid w:val="0D020C83"/>
    <w:rsid w:val="0D0E5E28"/>
    <w:rsid w:val="0D165483"/>
    <w:rsid w:val="0D17738B"/>
    <w:rsid w:val="0D266AEB"/>
    <w:rsid w:val="0D2A35EC"/>
    <w:rsid w:val="0D330736"/>
    <w:rsid w:val="0D364A08"/>
    <w:rsid w:val="0D380D3F"/>
    <w:rsid w:val="0D381B8B"/>
    <w:rsid w:val="0D384D62"/>
    <w:rsid w:val="0D494715"/>
    <w:rsid w:val="0D582FD4"/>
    <w:rsid w:val="0D5D2CE9"/>
    <w:rsid w:val="0D676E24"/>
    <w:rsid w:val="0D6972FE"/>
    <w:rsid w:val="0D800E08"/>
    <w:rsid w:val="0D846DA2"/>
    <w:rsid w:val="0D994A8B"/>
    <w:rsid w:val="0DAA2AE6"/>
    <w:rsid w:val="0DB621BA"/>
    <w:rsid w:val="0DB6689A"/>
    <w:rsid w:val="0DB73D4B"/>
    <w:rsid w:val="0DB80168"/>
    <w:rsid w:val="0DB875C6"/>
    <w:rsid w:val="0DC06E9C"/>
    <w:rsid w:val="0DD168C2"/>
    <w:rsid w:val="0DD27B57"/>
    <w:rsid w:val="0DDA6466"/>
    <w:rsid w:val="0DF61078"/>
    <w:rsid w:val="0DF7529B"/>
    <w:rsid w:val="0E106253"/>
    <w:rsid w:val="0E142D1B"/>
    <w:rsid w:val="0E1B0CD8"/>
    <w:rsid w:val="0E1C2A09"/>
    <w:rsid w:val="0E1E59DB"/>
    <w:rsid w:val="0E2125D9"/>
    <w:rsid w:val="0E264460"/>
    <w:rsid w:val="0E2C34D4"/>
    <w:rsid w:val="0E303C91"/>
    <w:rsid w:val="0E3324EC"/>
    <w:rsid w:val="0E3812DB"/>
    <w:rsid w:val="0E4942EA"/>
    <w:rsid w:val="0E61672B"/>
    <w:rsid w:val="0E6243C4"/>
    <w:rsid w:val="0E661BEC"/>
    <w:rsid w:val="0E67496E"/>
    <w:rsid w:val="0E681C11"/>
    <w:rsid w:val="0E6875E2"/>
    <w:rsid w:val="0E6B11FD"/>
    <w:rsid w:val="0E765947"/>
    <w:rsid w:val="0E772764"/>
    <w:rsid w:val="0E78087E"/>
    <w:rsid w:val="0E7F2D47"/>
    <w:rsid w:val="0E8A0343"/>
    <w:rsid w:val="0E8A6279"/>
    <w:rsid w:val="0E8B6BBD"/>
    <w:rsid w:val="0E8D3E24"/>
    <w:rsid w:val="0E9F1D8E"/>
    <w:rsid w:val="0EA052B1"/>
    <w:rsid w:val="0EB57108"/>
    <w:rsid w:val="0EBE208D"/>
    <w:rsid w:val="0EC021AD"/>
    <w:rsid w:val="0EC55393"/>
    <w:rsid w:val="0ED21E17"/>
    <w:rsid w:val="0ED44135"/>
    <w:rsid w:val="0EDC1CE7"/>
    <w:rsid w:val="0EF01094"/>
    <w:rsid w:val="0F0831E6"/>
    <w:rsid w:val="0F096161"/>
    <w:rsid w:val="0F0B6B5E"/>
    <w:rsid w:val="0F0C5A23"/>
    <w:rsid w:val="0F1E31C2"/>
    <w:rsid w:val="0F206F43"/>
    <w:rsid w:val="0F207A30"/>
    <w:rsid w:val="0F2777FC"/>
    <w:rsid w:val="0F285640"/>
    <w:rsid w:val="0F294FC3"/>
    <w:rsid w:val="0F2D3C43"/>
    <w:rsid w:val="0F2F2E0C"/>
    <w:rsid w:val="0F360D22"/>
    <w:rsid w:val="0F3B48A2"/>
    <w:rsid w:val="0F3D65B1"/>
    <w:rsid w:val="0F4738CB"/>
    <w:rsid w:val="0F4E681A"/>
    <w:rsid w:val="0F525587"/>
    <w:rsid w:val="0F66513B"/>
    <w:rsid w:val="0F757090"/>
    <w:rsid w:val="0F834DB9"/>
    <w:rsid w:val="0F871862"/>
    <w:rsid w:val="0F8F5149"/>
    <w:rsid w:val="0F9D1A28"/>
    <w:rsid w:val="0FA76D7E"/>
    <w:rsid w:val="0FAB0E7E"/>
    <w:rsid w:val="0FB30B1E"/>
    <w:rsid w:val="0FB956B0"/>
    <w:rsid w:val="0FBB29C5"/>
    <w:rsid w:val="0FC0317C"/>
    <w:rsid w:val="0FC04693"/>
    <w:rsid w:val="0FE04780"/>
    <w:rsid w:val="0FE15A69"/>
    <w:rsid w:val="0FE21E70"/>
    <w:rsid w:val="0FED00ED"/>
    <w:rsid w:val="0FEE31B2"/>
    <w:rsid w:val="0FF6416A"/>
    <w:rsid w:val="0FF70005"/>
    <w:rsid w:val="0FFC6E01"/>
    <w:rsid w:val="0FFE18EA"/>
    <w:rsid w:val="10031F11"/>
    <w:rsid w:val="10166479"/>
    <w:rsid w:val="102D4219"/>
    <w:rsid w:val="10396AA3"/>
    <w:rsid w:val="10535F77"/>
    <w:rsid w:val="10565241"/>
    <w:rsid w:val="105B3199"/>
    <w:rsid w:val="106D2276"/>
    <w:rsid w:val="107304F8"/>
    <w:rsid w:val="10753EAE"/>
    <w:rsid w:val="107C1E1A"/>
    <w:rsid w:val="107F3553"/>
    <w:rsid w:val="107F3727"/>
    <w:rsid w:val="1081617A"/>
    <w:rsid w:val="10857C93"/>
    <w:rsid w:val="1090516B"/>
    <w:rsid w:val="10A12DA0"/>
    <w:rsid w:val="10A2661F"/>
    <w:rsid w:val="10A318A3"/>
    <w:rsid w:val="10A57B56"/>
    <w:rsid w:val="10A97D72"/>
    <w:rsid w:val="10AD4E23"/>
    <w:rsid w:val="10AE56C3"/>
    <w:rsid w:val="10BC4F47"/>
    <w:rsid w:val="10BD3AB7"/>
    <w:rsid w:val="10BD5806"/>
    <w:rsid w:val="10CA5D20"/>
    <w:rsid w:val="10CB5208"/>
    <w:rsid w:val="10E0101D"/>
    <w:rsid w:val="10E66A98"/>
    <w:rsid w:val="10E83BAF"/>
    <w:rsid w:val="10EE7651"/>
    <w:rsid w:val="10F82413"/>
    <w:rsid w:val="10FE5B7A"/>
    <w:rsid w:val="110B0ED9"/>
    <w:rsid w:val="1124290B"/>
    <w:rsid w:val="112863DD"/>
    <w:rsid w:val="112969E4"/>
    <w:rsid w:val="112D66FC"/>
    <w:rsid w:val="113422FB"/>
    <w:rsid w:val="11417044"/>
    <w:rsid w:val="114310AE"/>
    <w:rsid w:val="11462036"/>
    <w:rsid w:val="11470E46"/>
    <w:rsid w:val="11471E3E"/>
    <w:rsid w:val="114B6AB5"/>
    <w:rsid w:val="11526C82"/>
    <w:rsid w:val="11574FC6"/>
    <w:rsid w:val="115C1FFD"/>
    <w:rsid w:val="11611B91"/>
    <w:rsid w:val="11664A1B"/>
    <w:rsid w:val="11712ADB"/>
    <w:rsid w:val="117654DC"/>
    <w:rsid w:val="117A073F"/>
    <w:rsid w:val="117A794E"/>
    <w:rsid w:val="117C511F"/>
    <w:rsid w:val="11814219"/>
    <w:rsid w:val="118B19FA"/>
    <w:rsid w:val="118D12E8"/>
    <w:rsid w:val="119B12E8"/>
    <w:rsid w:val="11A3292A"/>
    <w:rsid w:val="11AC6E8E"/>
    <w:rsid w:val="11B5160C"/>
    <w:rsid w:val="11B703D7"/>
    <w:rsid w:val="11E516EA"/>
    <w:rsid w:val="11F13A98"/>
    <w:rsid w:val="11F84098"/>
    <w:rsid w:val="11FE0C83"/>
    <w:rsid w:val="11FF2745"/>
    <w:rsid w:val="120135A5"/>
    <w:rsid w:val="120443B2"/>
    <w:rsid w:val="120812FA"/>
    <w:rsid w:val="120E41F4"/>
    <w:rsid w:val="120F4BC7"/>
    <w:rsid w:val="1211649D"/>
    <w:rsid w:val="121D7F5A"/>
    <w:rsid w:val="122C06EB"/>
    <w:rsid w:val="122F7FFC"/>
    <w:rsid w:val="123226B3"/>
    <w:rsid w:val="123259F1"/>
    <w:rsid w:val="1233641B"/>
    <w:rsid w:val="1245021C"/>
    <w:rsid w:val="12465398"/>
    <w:rsid w:val="124D126A"/>
    <w:rsid w:val="12505070"/>
    <w:rsid w:val="12621206"/>
    <w:rsid w:val="12696BF1"/>
    <w:rsid w:val="126C6D59"/>
    <w:rsid w:val="126D7DF3"/>
    <w:rsid w:val="12733B64"/>
    <w:rsid w:val="127466B6"/>
    <w:rsid w:val="127E59B6"/>
    <w:rsid w:val="128765CC"/>
    <w:rsid w:val="128812A8"/>
    <w:rsid w:val="12891B22"/>
    <w:rsid w:val="128A2C45"/>
    <w:rsid w:val="12985A2B"/>
    <w:rsid w:val="129C1775"/>
    <w:rsid w:val="12A42148"/>
    <w:rsid w:val="12AC47D2"/>
    <w:rsid w:val="12B05168"/>
    <w:rsid w:val="12B41FBC"/>
    <w:rsid w:val="12B452EB"/>
    <w:rsid w:val="12B8004C"/>
    <w:rsid w:val="12B826E0"/>
    <w:rsid w:val="12BE0779"/>
    <w:rsid w:val="12BF7CE5"/>
    <w:rsid w:val="12C25A9F"/>
    <w:rsid w:val="12C74DE9"/>
    <w:rsid w:val="12C845D2"/>
    <w:rsid w:val="12CB1535"/>
    <w:rsid w:val="12CC1B77"/>
    <w:rsid w:val="12D11A5F"/>
    <w:rsid w:val="12D41095"/>
    <w:rsid w:val="12D44F98"/>
    <w:rsid w:val="12D60856"/>
    <w:rsid w:val="12EA0EDA"/>
    <w:rsid w:val="12F03118"/>
    <w:rsid w:val="12F313FC"/>
    <w:rsid w:val="12F537DE"/>
    <w:rsid w:val="12FA5C27"/>
    <w:rsid w:val="12FC11ED"/>
    <w:rsid w:val="12FF3583"/>
    <w:rsid w:val="13071434"/>
    <w:rsid w:val="130E2D78"/>
    <w:rsid w:val="1310486A"/>
    <w:rsid w:val="13233354"/>
    <w:rsid w:val="132604F3"/>
    <w:rsid w:val="132B7225"/>
    <w:rsid w:val="13421B0F"/>
    <w:rsid w:val="134324A3"/>
    <w:rsid w:val="134B2D0E"/>
    <w:rsid w:val="13552E4C"/>
    <w:rsid w:val="1358288F"/>
    <w:rsid w:val="135D5E4A"/>
    <w:rsid w:val="13604719"/>
    <w:rsid w:val="13747E2B"/>
    <w:rsid w:val="13750DE2"/>
    <w:rsid w:val="13780F65"/>
    <w:rsid w:val="137C4ECC"/>
    <w:rsid w:val="13801557"/>
    <w:rsid w:val="13807A9D"/>
    <w:rsid w:val="13813DCB"/>
    <w:rsid w:val="138174FD"/>
    <w:rsid w:val="13832690"/>
    <w:rsid w:val="13836921"/>
    <w:rsid w:val="138F6AA5"/>
    <w:rsid w:val="139540FF"/>
    <w:rsid w:val="13971A04"/>
    <w:rsid w:val="139A52D7"/>
    <w:rsid w:val="139C2196"/>
    <w:rsid w:val="139E3F3E"/>
    <w:rsid w:val="13A81C37"/>
    <w:rsid w:val="13B8477B"/>
    <w:rsid w:val="13C92373"/>
    <w:rsid w:val="13CD7CFC"/>
    <w:rsid w:val="13DE257F"/>
    <w:rsid w:val="13E32C38"/>
    <w:rsid w:val="13F02C4A"/>
    <w:rsid w:val="13FD2D2F"/>
    <w:rsid w:val="13FE74F7"/>
    <w:rsid w:val="14051CAE"/>
    <w:rsid w:val="14101D5A"/>
    <w:rsid w:val="14123C6D"/>
    <w:rsid w:val="1419454F"/>
    <w:rsid w:val="141A0E66"/>
    <w:rsid w:val="141E2224"/>
    <w:rsid w:val="14255221"/>
    <w:rsid w:val="142C1C85"/>
    <w:rsid w:val="1430776D"/>
    <w:rsid w:val="14392411"/>
    <w:rsid w:val="14407895"/>
    <w:rsid w:val="144A2FCF"/>
    <w:rsid w:val="146D7776"/>
    <w:rsid w:val="14731CE4"/>
    <w:rsid w:val="147D3CB7"/>
    <w:rsid w:val="1488221D"/>
    <w:rsid w:val="14982A16"/>
    <w:rsid w:val="149C4DEF"/>
    <w:rsid w:val="14A16232"/>
    <w:rsid w:val="14A42D67"/>
    <w:rsid w:val="14AF544B"/>
    <w:rsid w:val="14B95FF8"/>
    <w:rsid w:val="14C0028C"/>
    <w:rsid w:val="14C509A0"/>
    <w:rsid w:val="14C97B2B"/>
    <w:rsid w:val="14CB2F34"/>
    <w:rsid w:val="14E62C39"/>
    <w:rsid w:val="14F86927"/>
    <w:rsid w:val="15013D00"/>
    <w:rsid w:val="1504349B"/>
    <w:rsid w:val="15064764"/>
    <w:rsid w:val="150F5492"/>
    <w:rsid w:val="15130E46"/>
    <w:rsid w:val="151B7947"/>
    <w:rsid w:val="151E0D9D"/>
    <w:rsid w:val="151F6DA5"/>
    <w:rsid w:val="1527652A"/>
    <w:rsid w:val="152A79C4"/>
    <w:rsid w:val="15322078"/>
    <w:rsid w:val="153B36EB"/>
    <w:rsid w:val="153B7503"/>
    <w:rsid w:val="154A79DD"/>
    <w:rsid w:val="154D4384"/>
    <w:rsid w:val="154D49C8"/>
    <w:rsid w:val="15517F5F"/>
    <w:rsid w:val="156054CD"/>
    <w:rsid w:val="15634CB0"/>
    <w:rsid w:val="156B219F"/>
    <w:rsid w:val="156B7E66"/>
    <w:rsid w:val="15797BFA"/>
    <w:rsid w:val="157D144E"/>
    <w:rsid w:val="15835095"/>
    <w:rsid w:val="158470FE"/>
    <w:rsid w:val="15960B65"/>
    <w:rsid w:val="15A10CF0"/>
    <w:rsid w:val="15A226C5"/>
    <w:rsid w:val="15BF084E"/>
    <w:rsid w:val="15C37CC3"/>
    <w:rsid w:val="15C56487"/>
    <w:rsid w:val="15D16188"/>
    <w:rsid w:val="15D31D65"/>
    <w:rsid w:val="15D9324D"/>
    <w:rsid w:val="15DE6354"/>
    <w:rsid w:val="15EB359F"/>
    <w:rsid w:val="15EF7010"/>
    <w:rsid w:val="15FA54B0"/>
    <w:rsid w:val="15FF3710"/>
    <w:rsid w:val="1602104B"/>
    <w:rsid w:val="16032079"/>
    <w:rsid w:val="160E6066"/>
    <w:rsid w:val="16140C3A"/>
    <w:rsid w:val="16213AB5"/>
    <w:rsid w:val="1626128A"/>
    <w:rsid w:val="162729C4"/>
    <w:rsid w:val="162A2BF4"/>
    <w:rsid w:val="164131DD"/>
    <w:rsid w:val="16444981"/>
    <w:rsid w:val="16463254"/>
    <w:rsid w:val="16472609"/>
    <w:rsid w:val="1651413C"/>
    <w:rsid w:val="165C6D18"/>
    <w:rsid w:val="165D59F2"/>
    <w:rsid w:val="16644DF4"/>
    <w:rsid w:val="16667C56"/>
    <w:rsid w:val="16681975"/>
    <w:rsid w:val="167B6C05"/>
    <w:rsid w:val="167C7436"/>
    <w:rsid w:val="16824CB0"/>
    <w:rsid w:val="16834673"/>
    <w:rsid w:val="169219A4"/>
    <w:rsid w:val="16962AA5"/>
    <w:rsid w:val="16A741EA"/>
    <w:rsid w:val="16AE45DB"/>
    <w:rsid w:val="16B77132"/>
    <w:rsid w:val="16BC732D"/>
    <w:rsid w:val="16BE3C03"/>
    <w:rsid w:val="16C65926"/>
    <w:rsid w:val="16CD47FE"/>
    <w:rsid w:val="16D43359"/>
    <w:rsid w:val="16D86AA2"/>
    <w:rsid w:val="16DA57C5"/>
    <w:rsid w:val="16E736A7"/>
    <w:rsid w:val="16EA5C0A"/>
    <w:rsid w:val="16EC679A"/>
    <w:rsid w:val="16F11D98"/>
    <w:rsid w:val="16F73768"/>
    <w:rsid w:val="17116163"/>
    <w:rsid w:val="17123715"/>
    <w:rsid w:val="172A15B4"/>
    <w:rsid w:val="17370A93"/>
    <w:rsid w:val="174003CD"/>
    <w:rsid w:val="17430F64"/>
    <w:rsid w:val="1744434F"/>
    <w:rsid w:val="174F7C55"/>
    <w:rsid w:val="17507226"/>
    <w:rsid w:val="1754438B"/>
    <w:rsid w:val="175455FE"/>
    <w:rsid w:val="17740EEF"/>
    <w:rsid w:val="17763EBA"/>
    <w:rsid w:val="177E2D7F"/>
    <w:rsid w:val="177F3131"/>
    <w:rsid w:val="178E75A2"/>
    <w:rsid w:val="179418D7"/>
    <w:rsid w:val="17A705A5"/>
    <w:rsid w:val="17B6703A"/>
    <w:rsid w:val="17BC4CFA"/>
    <w:rsid w:val="17C963C8"/>
    <w:rsid w:val="17CC054B"/>
    <w:rsid w:val="17D818FE"/>
    <w:rsid w:val="17E23B8D"/>
    <w:rsid w:val="17E762F6"/>
    <w:rsid w:val="17ED3599"/>
    <w:rsid w:val="17EF32C2"/>
    <w:rsid w:val="17F11E99"/>
    <w:rsid w:val="17F51C94"/>
    <w:rsid w:val="17F578EC"/>
    <w:rsid w:val="17F74CBE"/>
    <w:rsid w:val="17F829AD"/>
    <w:rsid w:val="1804798D"/>
    <w:rsid w:val="18112FF1"/>
    <w:rsid w:val="18174940"/>
    <w:rsid w:val="18182706"/>
    <w:rsid w:val="18194296"/>
    <w:rsid w:val="181C6601"/>
    <w:rsid w:val="181E7FD0"/>
    <w:rsid w:val="181F4BF8"/>
    <w:rsid w:val="18245703"/>
    <w:rsid w:val="18250C47"/>
    <w:rsid w:val="1827333F"/>
    <w:rsid w:val="182D6607"/>
    <w:rsid w:val="182E25D1"/>
    <w:rsid w:val="1832234F"/>
    <w:rsid w:val="183B6632"/>
    <w:rsid w:val="183D238C"/>
    <w:rsid w:val="18402BE4"/>
    <w:rsid w:val="18426E3E"/>
    <w:rsid w:val="184D2EBD"/>
    <w:rsid w:val="18616F39"/>
    <w:rsid w:val="18690AE0"/>
    <w:rsid w:val="18740282"/>
    <w:rsid w:val="18785FB9"/>
    <w:rsid w:val="187B6BE1"/>
    <w:rsid w:val="18876F01"/>
    <w:rsid w:val="188E29BD"/>
    <w:rsid w:val="188F6064"/>
    <w:rsid w:val="1890723A"/>
    <w:rsid w:val="18940A10"/>
    <w:rsid w:val="18975D49"/>
    <w:rsid w:val="189C1711"/>
    <w:rsid w:val="189D2A0F"/>
    <w:rsid w:val="18A74EF6"/>
    <w:rsid w:val="18A83E47"/>
    <w:rsid w:val="18B27BBA"/>
    <w:rsid w:val="18B403B1"/>
    <w:rsid w:val="18BA0135"/>
    <w:rsid w:val="18BC27BB"/>
    <w:rsid w:val="18C0378E"/>
    <w:rsid w:val="18C37A2F"/>
    <w:rsid w:val="18E95279"/>
    <w:rsid w:val="18FC052D"/>
    <w:rsid w:val="19010779"/>
    <w:rsid w:val="19082DE4"/>
    <w:rsid w:val="190B0F7D"/>
    <w:rsid w:val="190E6D0D"/>
    <w:rsid w:val="191130C6"/>
    <w:rsid w:val="191B71D8"/>
    <w:rsid w:val="192C1F13"/>
    <w:rsid w:val="192D461E"/>
    <w:rsid w:val="192E5C22"/>
    <w:rsid w:val="1943192E"/>
    <w:rsid w:val="19466D8C"/>
    <w:rsid w:val="19483B11"/>
    <w:rsid w:val="194D6B73"/>
    <w:rsid w:val="19515231"/>
    <w:rsid w:val="19535A57"/>
    <w:rsid w:val="197026FF"/>
    <w:rsid w:val="197465F3"/>
    <w:rsid w:val="19797C73"/>
    <w:rsid w:val="197D1A62"/>
    <w:rsid w:val="1981752C"/>
    <w:rsid w:val="19823BB7"/>
    <w:rsid w:val="198C4ADC"/>
    <w:rsid w:val="198D4BE2"/>
    <w:rsid w:val="199675B7"/>
    <w:rsid w:val="19983FF4"/>
    <w:rsid w:val="199A3273"/>
    <w:rsid w:val="19B22AF0"/>
    <w:rsid w:val="19C53260"/>
    <w:rsid w:val="19C54559"/>
    <w:rsid w:val="19C62938"/>
    <w:rsid w:val="19CC4404"/>
    <w:rsid w:val="19E526F2"/>
    <w:rsid w:val="19E724CC"/>
    <w:rsid w:val="19E77C3D"/>
    <w:rsid w:val="19F23D7B"/>
    <w:rsid w:val="1A0A3EE9"/>
    <w:rsid w:val="1A0E63BD"/>
    <w:rsid w:val="1A171EA6"/>
    <w:rsid w:val="1A2C4A91"/>
    <w:rsid w:val="1A321BEE"/>
    <w:rsid w:val="1A390B5E"/>
    <w:rsid w:val="1A3D3DBC"/>
    <w:rsid w:val="1A3E2C7A"/>
    <w:rsid w:val="1A493023"/>
    <w:rsid w:val="1A530211"/>
    <w:rsid w:val="1A5A079A"/>
    <w:rsid w:val="1A6906A9"/>
    <w:rsid w:val="1A7F4C26"/>
    <w:rsid w:val="1A802E89"/>
    <w:rsid w:val="1A83369B"/>
    <w:rsid w:val="1A8B5B37"/>
    <w:rsid w:val="1A94480D"/>
    <w:rsid w:val="1A9B6DE3"/>
    <w:rsid w:val="1A9D0923"/>
    <w:rsid w:val="1AA27351"/>
    <w:rsid w:val="1AA32B64"/>
    <w:rsid w:val="1ABE21AE"/>
    <w:rsid w:val="1AE110B6"/>
    <w:rsid w:val="1AE41153"/>
    <w:rsid w:val="1AEE0214"/>
    <w:rsid w:val="1AF97A03"/>
    <w:rsid w:val="1B1C27CF"/>
    <w:rsid w:val="1B1D2FA6"/>
    <w:rsid w:val="1B203B1D"/>
    <w:rsid w:val="1B282886"/>
    <w:rsid w:val="1B2D57E8"/>
    <w:rsid w:val="1B2F4E44"/>
    <w:rsid w:val="1B372283"/>
    <w:rsid w:val="1B465FE4"/>
    <w:rsid w:val="1B572D1B"/>
    <w:rsid w:val="1B5B5732"/>
    <w:rsid w:val="1B5F1888"/>
    <w:rsid w:val="1B60091C"/>
    <w:rsid w:val="1B752BC7"/>
    <w:rsid w:val="1B78488F"/>
    <w:rsid w:val="1B7D549B"/>
    <w:rsid w:val="1B7F3161"/>
    <w:rsid w:val="1B82055A"/>
    <w:rsid w:val="1B87486C"/>
    <w:rsid w:val="1B8B29BE"/>
    <w:rsid w:val="1BB17198"/>
    <w:rsid w:val="1BB37E8F"/>
    <w:rsid w:val="1BB649CA"/>
    <w:rsid w:val="1BBA058C"/>
    <w:rsid w:val="1BBD1A3F"/>
    <w:rsid w:val="1BCA5C1A"/>
    <w:rsid w:val="1BCF3246"/>
    <w:rsid w:val="1BDE18F5"/>
    <w:rsid w:val="1BDE43F2"/>
    <w:rsid w:val="1BE55EE2"/>
    <w:rsid w:val="1BEB396A"/>
    <w:rsid w:val="1BED389A"/>
    <w:rsid w:val="1BF10A9D"/>
    <w:rsid w:val="1BF34716"/>
    <w:rsid w:val="1BFA713E"/>
    <w:rsid w:val="1BFD06B4"/>
    <w:rsid w:val="1C047716"/>
    <w:rsid w:val="1C0C48E9"/>
    <w:rsid w:val="1C0D5DD6"/>
    <w:rsid w:val="1C1220E8"/>
    <w:rsid w:val="1C1B04C2"/>
    <w:rsid w:val="1C250D82"/>
    <w:rsid w:val="1C313DA3"/>
    <w:rsid w:val="1C370876"/>
    <w:rsid w:val="1C395297"/>
    <w:rsid w:val="1C47289F"/>
    <w:rsid w:val="1C4A1B3F"/>
    <w:rsid w:val="1C615EC5"/>
    <w:rsid w:val="1C687A59"/>
    <w:rsid w:val="1C6A0162"/>
    <w:rsid w:val="1C6C5911"/>
    <w:rsid w:val="1C711CC2"/>
    <w:rsid w:val="1C714117"/>
    <w:rsid w:val="1C790925"/>
    <w:rsid w:val="1C801BFA"/>
    <w:rsid w:val="1C980739"/>
    <w:rsid w:val="1C9A6FA8"/>
    <w:rsid w:val="1C9E47EE"/>
    <w:rsid w:val="1CA13855"/>
    <w:rsid w:val="1CA546A8"/>
    <w:rsid w:val="1CA8263C"/>
    <w:rsid w:val="1CAB6080"/>
    <w:rsid w:val="1CB561F3"/>
    <w:rsid w:val="1CB96976"/>
    <w:rsid w:val="1CBB4264"/>
    <w:rsid w:val="1CC5442D"/>
    <w:rsid w:val="1CC63D17"/>
    <w:rsid w:val="1CCE2B38"/>
    <w:rsid w:val="1CD1722D"/>
    <w:rsid w:val="1CD70A43"/>
    <w:rsid w:val="1CD75CF1"/>
    <w:rsid w:val="1CE97713"/>
    <w:rsid w:val="1CF341D1"/>
    <w:rsid w:val="1CFD150A"/>
    <w:rsid w:val="1D051CDE"/>
    <w:rsid w:val="1D1910EF"/>
    <w:rsid w:val="1D1B46D5"/>
    <w:rsid w:val="1D280406"/>
    <w:rsid w:val="1D33317F"/>
    <w:rsid w:val="1D340369"/>
    <w:rsid w:val="1D39059A"/>
    <w:rsid w:val="1D490A51"/>
    <w:rsid w:val="1D4F2835"/>
    <w:rsid w:val="1D522C5D"/>
    <w:rsid w:val="1D5D09E7"/>
    <w:rsid w:val="1D632502"/>
    <w:rsid w:val="1D645C2A"/>
    <w:rsid w:val="1D6660A0"/>
    <w:rsid w:val="1D6A3888"/>
    <w:rsid w:val="1D7D4E72"/>
    <w:rsid w:val="1D8654A8"/>
    <w:rsid w:val="1D8A6C46"/>
    <w:rsid w:val="1DA55033"/>
    <w:rsid w:val="1DA9283E"/>
    <w:rsid w:val="1DAB7BE6"/>
    <w:rsid w:val="1DC07E56"/>
    <w:rsid w:val="1DC74479"/>
    <w:rsid w:val="1DE4540A"/>
    <w:rsid w:val="1DFB3883"/>
    <w:rsid w:val="1DFF7BDF"/>
    <w:rsid w:val="1E0861B0"/>
    <w:rsid w:val="1E0D011D"/>
    <w:rsid w:val="1E11568F"/>
    <w:rsid w:val="1E1361AB"/>
    <w:rsid w:val="1E18408E"/>
    <w:rsid w:val="1E1D0BA8"/>
    <w:rsid w:val="1E220D24"/>
    <w:rsid w:val="1E22492D"/>
    <w:rsid w:val="1E2A73B5"/>
    <w:rsid w:val="1E30350B"/>
    <w:rsid w:val="1E484E35"/>
    <w:rsid w:val="1E546FCD"/>
    <w:rsid w:val="1E584DB7"/>
    <w:rsid w:val="1E5E164D"/>
    <w:rsid w:val="1E70340D"/>
    <w:rsid w:val="1E7555ED"/>
    <w:rsid w:val="1E771FD6"/>
    <w:rsid w:val="1E775334"/>
    <w:rsid w:val="1E822B9F"/>
    <w:rsid w:val="1E843975"/>
    <w:rsid w:val="1E87703F"/>
    <w:rsid w:val="1E885FDD"/>
    <w:rsid w:val="1E8E5470"/>
    <w:rsid w:val="1E966314"/>
    <w:rsid w:val="1E970D4F"/>
    <w:rsid w:val="1E9E5D3C"/>
    <w:rsid w:val="1E9F3CD4"/>
    <w:rsid w:val="1EAB53BE"/>
    <w:rsid w:val="1EAD3A56"/>
    <w:rsid w:val="1EAF14BD"/>
    <w:rsid w:val="1EAF47B7"/>
    <w:rsid w:val="1EB27127"/>
    <w:rsid w:val="1EB573BA"/>
    <w:rsid w:val="1EBF0038"/>
    <w:rsid w:val="1EC35621"/>
    <w:rsid w:val="1ED92008"/>
    <w:rsid w:val="1EE137CA"/>
    <w:rsid w:val="1EE20160"/>
    <w:rsid w:val="1EE247F7"/>
    <w:rsid w:val="1EE85772"/>
    <w:rsid w:val="1EE86F0A"/>
    <w:rsid w:val="1EFB4014"/>
    <w:rsid w:val="1EFD32FD"/>
    <w:rsid w:val="1F0B3EC6"/>
    <w:rsid w:val="1F0E6E11"/>
    <w:rsid w:val="1F361E34"/>
    <w:rsid w:val="1F3C3975"/>
    <w:rsid w:val="1F460A0C"/>
    <w:rsid w:val="1F4B5832"/>
    <w:rsid w:val="1F4D7FEE"/>
    <w:rsid w:val="1F4E5980"/>
    <w:rsid w:val="1F5129B8"/>
    <w:rsid w:val="1F534707"/>
    <w:rsid w:val="1F5B16F9"/>
    <w:rsid w:val="1F605076"/>
    <w:rsid w:val="1F627530"/>
    <w:rsid w:val="1F6D27C7"/>
    <w:rsid w:val="1F7229C9"/>
    <w:rsid w:val="1F773EDE"/>
    <w:rsid w:val="1F7766EE"/>
    <w:rsid w:val="1F876DE1"/>
    <w:rsid w:val="1F8B6A0E"/>
    <w:rsid w:val="1F8F09C5"/>
    <w:rsid w:val="1F8F2777"/>
    <w:rsid w:val="1F943EE2"/>
    <w:rsid w:val="1F953294"/>
    <w:rsid w:val="1F9E13D6"/>
    <w:rsid w:val="1FA264DB"/>
    <w:rsid w:val="1FB33FA0"/>
    <w:rsid w:val="1FBB232C"/>
    <w:rsid w:val="1FBD468D"/>
    <w:rsid w:val="1FC47B67"/>
    <w:rsid w:val="1FC72FC9"/>
    <w:rsid w:val="1FDA1CE0"/>
    <w:rsid w:val="1FE748AD"/>
    <w:rsid w:val="1FEF6C60"/>
    <w:rsid w:val="1FF11D13"/>
    <w:rsid w:val="1FF652D2"/>
    <w:rsid w:val="20101A7D"/>
    <w:rsid w:val="20114112"/>
    <w:rsid w:val="20194DC3"/>
    <w:rsid w:val="202F26D0"/>
    <w:rsid w:val="203111B1"/>
    <w:rsid w:val="20381937"/>
    <w:rsid w:val="20382FD6"/>
    <w:rsid w:val="205573D4"/>
    <w:rsid w:val="205A771A"/>
    <w:rsid w:val="2071697A"/>
    <w:rsid w:val="207B3FDF"/>
    <w:rsid w:val="209720D1"/>
    <w:rsid w:val="209B0D2E"/>
    <w:rsid w:val="209F16B5"/>
    <w:rsid w:val="20A47D28"/>
    <w:rsid w:val="20B85F63"/>
    <w:rsid w:val="20BB1C26"/>
    <w:rsid w:val="20BF28E9"/>
    <w:rsid w:val="20C14BF9"/>
    <w:rsid w:val="20C51CB8"/>
    <w:rsid w:val="20C73BB2"/>
    <w:rsid w:val="20D16B5D"/>
    <w:rsid w:val="20DE484D"/>
    <w:rsid w:val="20E76E8C"/>
    <w:rsid w:val="20EC73B3"/>
    <w:rsid w:val="20ED1E2D"/>
    <w:rsid w:val="20F10811"/>
    <w:rsid w:val="210E1F20"/>
    <w:rsid w:val="210E5A8F"/>
    <w:rsid w:val="211A0E7B"/>
    <w:rsid w:val="2128651D"/>
    <w:rsid w:val="213B17D1"/>
    <w:rsid w:val="213E3570"/>
    <w:rsid w:val="21430688"/>
    <w:rsid w:val="214B3B4E"/>
    <w:rsid w:val="215D57C1"/>
    <w:rsid w:val="215F2523"/>
    <w:rsid w:val="216845BC"/>
    <w:rsid w:val="216B6EFA"/>
    <w:rsid w:val="216B7202"/>
    <w:rsid w:val="216C3D9C"/>
    <w:rsid w:val="21850588"/>
    <w:rsid w:val="219141F3"/>
    <w:rsid w:val="219C379B"/>
    <w:rsid w:val="21B159BB"/>
    <w:rsid w:val="21B92BA3"/>
    <w:rsid w:val="21C47975"/>
    <w:rsid w:val="21D964B8"/>
    <w:rsid w:val="21DB2F3F"/>
    <w:rsid w:val="21E23181"/>
    <w:rsid w:val="21F4445F"/>
    <w:rsid w:val="21FE40D0"/>
    <w:rsid w:val="22060935"/>
    <w:rsid w:val="22107024"/>
    <w:rsid w:val="2214369B"/>
    <w:rsid w:val="221616D9"/>
    <w:rsid w:val="221A070A"/>
    <w:rsid w:val="221E5157"/>
    <w:rsid w:val="22297FE4"/>
    <w:rsid w:val="223039B6"/>
    <w:rsid w:val="22451E6B"/>
    <w:rsid w:val="224D6889"/>
    <w:rsid w:val="224F2C1A"/>
    <w:rsid w:val="22517ED8"/>
    <w:rsid w:val="22663355"/>
    <w:rsid w:val="226A24A0"/>
    <w:rsid w:val="226C117C"/>
    <w:rsid w:val="227B2F0A"/>
    <w:rsid w:val="228D693E"/>
    <w:rsid w:val="229376F3"/>
    <w:rsid w:val="229F4058"/>
    <w:rsid w:val="22A5677F"/>
    <w:rsid w:val="22AC0A66"/>
    <w:rsid w:val="22AD4B50"/>
    <w:rsid w:val="22BA1FC5"/>
    <w:rsid w:val="22BF26B8"/>
    <w:rsid w:val="22C11A32"/>
    <w:rsid w:val="22C2140D"/>
    <w:rsid w:val="22C6363F"/>
    <w:rsid w:val="22C661AE"/>
    <w:rsid w:val="22CA028E"/>
    <w:rsid w:val="22CB0791"/>
    <w:rsid w:val="22CE4E56"/>
    <w:rsid w:val="22D0791E"/>
    <w:rsid w:val="22D10A1F"/>
    <w:rsid w:val="22D62762"/>
    <w:rsid w:val="22E96716"/>
    <w:rsid w:val="22F6095B"/>
    <w:rsid w:val="22F81163"/>
    <w:rsid w:val="22F93A8C"/>
    <w:rsid w:val="22FA094A"/>
    <w:rsid w:val="23000A7B"/>
    <w:rsid w:val="230015B4"/>
    <w:rsid w:val="23085658"/>
    <w:rsid w:val="230B0A4E"/>
    <w:rsid w:val="23137F64"/>
    <w:rsid w:val="231857E8"/>
    <w:rsid w:val="232F7671"/>
    <w:rsid w:val="233558BA"/>
    <w:rsid w:val="2342583A"/>
    <w:rsid w:val="23443540"/>
    <w:rsid w:val="234642B9"/>
    <w:rsid w:val="234D4E44"/>
    <w:rsid w:val="234D552C"/>
    <w:rsid w:val="235408B5"/>
    <w:rsid w:val="2361021A"/>
    <w:rsid w:val="236B1C3F"/>
    <w:rsid w:val="2371005E"/>
    <w:rsid w:val="23770A1E"/>
    <w:rsid w:val="23771697"/>
    <w:rsid w:val="23780BF7"/>
    <w:rsid w:val="237F6A5B"/>
    <w:rsid w:val="239A6642"/>
    <w:rsid w:val="239B002C"/>
    <w:rsid w:val="239D451F"/>
    <w:rsid w:val="23B32F64"/>
    <w:rsid w:val="23C30CE1"/>
    <w:rsid w:val="23C35835"/>
    <w:rsid w:val="23CD74EF"/>
    <w:rsid w:val="23CF3D45"/>
    <w:rsid w:val="23D173D2"/>
    <w:rsid w:val="23D729E7"/>
    <w:rsid w:val="23D75EA9"/>
    <w:rsid w:val="23D97908"/>
    <w:rsid w:val="23DD32F6"/>
    <w:rsid w:val="23E92EA7"/>
    <w:rsid w:val="23EE77B2"/>
    <w:rsid w:val="23EF5F67"/>
    <w:rsid w:val="23F23315"/>
    <w:rsid w:val="23FA3500"/>
    <w:rsid w:val="24043FF7"/>
    <w:rsid w:val="242E22B3"/>
    <w:rsid w:val="24327793"/>
    <w:rsid w:val="243361FA"/>
    <w:rsid w:val="243A1E56"/>
    <w:rsid w:val="243C0E75"/>
    <w:rsid w:val="243F605B"/>
    <w:rsid w:val="2447343B"/>
    <w:rsid w:val="244D3646"/>
    <w:rsid w:val="244D4AED"/>
    <w:rsid w:val="24540CD2"/>
    <w:rsid w:val="24553008"/>
    <w:rsid w:val="24553B37"/>
    <w:rsid w:val="245C3A2E"/>
    <w:rsid w:val="245F283C"/>
    <w:rsid w:val="246F0A73"/>
    <w:rsid w:val="247E11AD"/>
    <w:rsid w:val="24961153"/>
    <w:rsid w:val="24A21644"/>
    <w:rsid w:val="24A27F99"/>
    <w:rsid w:val="24A53DB7"/>
    <w:rsid w:val="24A92CC8"/>
    <w:rsid w:val="24AF6FFC"/>
    <w:rsid w:val="24B76940"/>
    <w:rsid w:val="24BA0F26"/>
    <w:rsid w:val="24BD1357"/>
    <w:rsid w:val="24C14401"/>
    <w:rsid w:val="24CC1F97"/>
    <w:rsid w:val="24D020A6"/>
    <w:rsid w:val="24D707CE"/>
    <w:rsid w:val="24DF2CAE"/>
    <w:rsid w:val="24EE3FCB"/>
    <w:rsid w:val="24F10D17"/>
    <w:rsid w:val="24F543BC"/>
    <w:rsid w:val="25035456"/>
    <w:rsid w:val="250C18A9"/>
    <w:rsid w:val="25295FF0"/>
    <w:rsid w:val="25380FFC"/>
    <w:rsid w:val="25395AAC"/>
    <w:rsid w:val="253A7E1A"/>
    <w:rsid w:val="253B47B7"/>
    <w:rsid w:val="25513A13"/>
    <w:rsid w:val="255215B8"/>
    <w:rsid w:val="255C0FE2"/>
    <w:rsid w:val="255D7CDC"/>
    <w:rsid w:val="256D611D"/>
    <w:rsid w:val="257E23DA"/>
    <w:rsid w:val="25831F52"/>
    <w:rsid w:val="25926842"/>
    <w:rsid w:val="259A3B55"/>
    <w:rsid w:val="259D1D9A"/>
    <w:rsid w:val="259D1F9D"/>
    <w:rsid w:val="25A64BDF"/>
    <w:rsid w:val="25AB2E34"/>
    <w:rsid w:val="25AE02F9"/>
    <w:rsid w:val="25B02FC0"/>
    <w:rsid w:val="25B7535A"/>
    <w:rsid w:val="25B756E5"/>
    <w:rsid w:val="25C33C09"/>
    <w:rsid w:val="25C42F68"/>
    <w:rsid w:val="25D67EB8"/>
    <w:rsid w:val="25DF2A21"/>
    <w:rsid w:val="25E10C1E"/>
    <w:rsid w:val="25E637F7"/>
    <w:rsid w:val="25EA0EA8"/>
    <w:rsid w:val="25FC044C"/>
    <w:rsid w:val="26017FF3"/>
    <w:rsid w:val="260D7606"/>
    <w:rsid w:val="26107B52"/>
    <w:rsid w:val="26115662"/>
    <w:rsid w:val="26156384"/>
    <w:rsid w:val="261649B8"/>
    <w:rsid w:val="261658F2"/>
    <w:rsid w:val="2619352E"/>
    <w:rsid w:val="261C1509"/>
    <w:rsid w:val="26217B14"/>
    <w:rsid w:val="262D69D7"/>
    <w:rsid w:val="26302246"/>
    <w:rsid w:val="264333B2"/>
    <w:rsid w:val="26451DC3"/>
    <w:rsid w:val="264E3B85"/>
    <w:rsid w:val="26510ABF"/>
    <w:rsid w:val="2657369D"/>
    <w:rsid w:val="265F3DF8"/>
    <w:rsid w:val="265F533B"/>
    <w:rsid w:val="26623232"/>
    <w:rsid w:val="26627DA6"/>
    <w:rsid w:val="267A5899"/>
    <w:rsid w:val="267F047E"/>
    <w:rsid w:val="268C1C5F"/>
    <w:rsid w:val="2692333E"/>
    <w:rsid w:val="269A3FA1"/>
    <w:rsid w:val="26BC293F"/>
    <w:rsid w:val="26C54477"/>
    <w:rsid w:val="26D0605A"/>
    <w:rsid w:val="26D06485"/>
    <w:rsid w:val="26EA182B"/>
    <w:rsid w:val="26EB12F0"/>
    <w:rsid w:val="26F26F58"/>
    <w:rsid w:val="270C2DC4"/>
    <w:rsid w:val="2714092A"/>
    <w:rsid w:val="27231FFD"/>
    <w:rsid w:val="272C5256"/>
    <w:rsid w:val="27325400"/>
    <w:rsid w:val="273656E0"/>
    <w:rsid w:val="27365B22"/>
    <w:rsid w:val="273A4659"/>
    <w:rsid w:val="273E0248"/>
    <w:rsid w:val="27414433"/>
    <w:rsid w:val="27434EF3"/>
    <w:rsid w:val="274C393F"/>
    <w:rsid w:val="274F0D2E"/>
    <w:rsid w:val="27532BF5"/>
    <w:rsid w:val="2754424A"/>
    <w:rsid w:val="2754641E"/>
    <w:rsid w:val="27557D06"/>
    <w:rsid w:val="27584AC3"/>
    <w:rsid w:val="275A40CA"/>
    <w:rsid w:val="27652888"/>
    <w:rsid w:val="276B2129"/>
    <w:rsid w:val="27783499"/>
    <w:rsid w:val="27851014"/>
    <w:rsid w:val="278B3178"/>
    <w:rsid w:val="27950591"/>
    <w:rsid w:val="27A9052F"/>
    <w:rsid w:val="27AD4AAD"/>
    <w:rsid w:val="27B26E5C"/>
    <w:rsid w:val="27B47E1D"/>
    <w:rsid w:val="27BB7EB6"/>
    <w:rsid w:val="27BF7DAD"/>
    <w:rsid w:val="27C65F43"/>
    <w:rsid w:val="27C822A0"/>
    <w:rsid w:val="27CC4CF5"/>
    <w:rsid w:val="27CE068A"/>
    <w:rsid w:val="27CE4068"/>
    <w:rsid w:val="27D03C58"/>
    <w:rsid w:val="27D86A82"/>
    <w:rsid w:val="27DE51B3"/>
    <w:rsid w:val="27E13A18"/>
    <w:rsid w:val="27EB2E00"/>
    <w:rsid w:val="27F63112"/>
    <w:rsid w:val="27F72891"/>
    <w:rsid w:val="27F94167"/>
    <w:rsid w:val="27FE5261"/>
    <w:rsid w:val="280A4C8E"/>
    <w:rsid w:val="281C58E7"/>
    <w:rsid w:val="28202D3E"/>
    <w:rsid w:val="28255698"/>
    <w:rsid w:val="282F176F"/>
    <w:rsid w:val="2834211A"/>
    <w:rsid w:val="2839250F"/>
    <w:rsid w:val="283F0028"/>
    <w:rsid w:val="285110D6"/>
    <w:rsid w:val="28531363"/>
    <w:rsid w:val="28546203"/>
    <w:rsid w:val="2854712C"/>
    <w:rsid w:val="285A38DD"/>
    <w:rsid w:val="285F5832"/>
    <w:rsid w:val="2861750B"/>
    <w:rsid w:val="28621567"/>
    <w:rsid w:val="286F5DE5"/>
    <w:rsid w:val="28706875"/>
    <w:rsid w:val="287121FB"/>
    <w:rsid w:val="2879347B"/>
    <w:rsid w:val="287D5286"/>
    <w:rsid w:val="287E0A4B"/>
    <w:rsid w:val="288A6816"/>
    <w:rsid w:val="288E2410"/>
    <w:rsid w:val="289B51B5"/>
    <w:rsid w:val="289C76A8"/>
    <w:rsid w:val="289F1E56"/>
    <w:rsid w:val="28A44D2C"/>
    <w:rsid w:val="28B27007"/>
    <w:rsid w:val="28B5260B"/>
    <w:rsid w:val="28B737F1"/>
    <w:rsid w:val="28B7686D"/>
    <w:rsid w:val="28BE191A"/>
    <w:rsid w:val="28C055E6"/>
    <w:rsid w:val="28D1742A"/>
    <w:rsid w:val="28D31752"/>
    <w:rsid w:val="28D37E10"/>
    <w:rsid w:val="28D87CBD"/>
    <w:rsid w:val="28DB2362"/>
    <w:rsid w:val="28DF2DE2"/>
    <w:rsid w:val="28E0290F"/>
    <w:rsid w:val="28E73B14"/>
    <w:rsid w:val="28E85E50"/>
    <w:rsid w:val="28FA2115"/>
    <w:rsid w:val="28FD0596"/>
    <w:rsid w:val="28FE69BD"/>
    <w:rsid w:val="29106D12"/>
    <w:rsid w:val="291219E1"/>
    <w:rsid w:val="29154C2F"/>
    <w:rsid w:val="2922200C"/>
    <w:rsid w:val="293552B2"/>
    <w:rsid w:val="29430F4E"/>
    <w:rsid w:val="294500E8"/>
    <w:rsid w:val="29491F55"/>
    <w:rsid w:val="295F0907"/>
    <w:rsid w:val="296865DF"/>
    <w:rsid w:val="296A64C5"/>
    <w:rsid w:val="296B2CF1"/>
    <w:rsid w:val="2973379B"/>
    <w:rsid w:val="297901C1"/>
    <w:rsid w:val="29877267"/>
    <w:rsid w:val="298B1F52"/>
    <w:rsid w:val="299024F0"/>
    <w:rsid w:val="29974A78"/>
    <w:rsid w:val="29975821"/>
    <w:rsid w:val="29997256"/>
    <w:rsid w:val="29A626A8"/>
    <w:rsid w:val="29AB3FDA"/>
    <w:rsid w:val="29B05D9A"/>
    <w:rsid w:val="29B7691A"/>
    <w:rsid w:val="29C77E20"/>
    <w:rsid w:val="29DB6E45"/>
    <w:rsid w:val="29ED3086"/>
    <w:rsid w:val="29F53288"/>
    <w:rsid w:val="29F93C53"/>
    <w:rsid w:val="2A22249C"/>
    <w:rsid w:val="2A322FA9"/>
    <w:rsid w:val="2A450660"/>
    <w:rsid w:val="2A4B730D"/>
    <w:rsid w:val="2A544FF2"/>
    <w:rsid w:val="2A696F04"/>
    <w:rsid w:val="2A6F6004"/>
    <w:rsid w:val="2A7829A2"/>
    <w:rsid w:val="2A811F04"/>
    <w:rsid w:val="2A847D1D"/>
    <w:rsid w:val="2A932AFA"/>
    <w:rsid w:val="2A9A733E"/>
    <w:rsid w:val="2A9C30B9"/>
    <w:rsid w:val="2AA40798"/>
    <w:rsid w:val="2AB42775"/>
    <w:rsid w:val="2AB76F3F"/>
    <w:rsid w:val="2ABB44D3"/>
    <w:rsid w:val="2ABB636F"/>
    <w:rsid w:val="2AC45B60"/>
    <w:rsid w:val="2AC561F4"/>
    <w:rsid w:val="2ACC28B9"/>
    <w:rsid w:val="2ACE09FD"/>
    <w:rsid w:val="2AD97CC0"/>
    <w:rsid w:val="2AE440CB"/>
    <w:rsid w:val="2AED364D"/>
    <w:rsid w:val="2AF23232"/>
    <w:rsid w:val="2AF25A60"/>
    <w:rsid w:val="2AF82BAE"/>
    <w:rsid w:val="2AFF2AF2"/>
    <w:rsid w:val="2B11272F"/>
    <w:rsid w:val="2B1B35B6"/>
    <w:rsid w:val="2B1B3BDF"/>
    <w:rsid w:val="2B1B66B5"/>
    <w:rsid w:val="2B1E1AA8"/>
    <w:rsid w:val="2B24555C"/>
    <w:rsid w:val="2B274405"/>
    <w:rsid w:val="2B2D2C23"/>
    <w:rsid w:val="2B2F6AD3"/>
    <w:rsid w:val="2B3630FA"/>
    <w:rsid w:val="2B427C4F"/>
    <w:rsid w:val="2B4718B8"/>
    <w:rsid w:val="2B491F0E"/>
    <w:rsid w:val="2B4C243C"/>
    <w:rsid w:val="2B4D7FEB"/>
    <w:rsid w:val="2B512998"/>
    <w:rsid w:val="2B536D72"/>
    <w:rsid w:val="2B5533A1"/>
    <w:rsid w:val="2B5B71FB"/>
    <w:rsid w:val="2B675307"/>
    <w:rsid w:val="2B6D7530"/>
    <w:rsid w:val="2B7B6F43"/>
    <w:rsid w:val="2B8C31AA"/>
    <w:rsid w:val="2B930417"/>
    <w:rsid w:val="2BA331D0"/>
    <w:rsid w:val="2BBE4379"/>
    <w:rsid w:val="2BBF68C5"/>
    <w:rsid w:val="2BC45DE0"/>
    <w:rsid w:val="2BEF142F"/>
    <w:rsid w:val="2BF240C9"/>
    <w:rsid w:val="2BF337EE"/>
    <w:rsid w:val="2BF677C1"/>
    <w:rsid w:val="2C043811"/>
    <w:rsid w:val="2C080F10"/>
    <w:rsid w:val="2C087002"/>
    <w:rsid w:val="2C0A013E"/>
    <w:rsid w:val="2C101A1E"/>
    <w:rsid w:val="2C2041CA"/>
    <w:rsid w:val="2C205300"/>
    <w:rsid w:val="2C246F85"/>
    <w:rsid w:val="2C2D1CF9"/>
    <w:rsid w:val="2C6941F4"/>
    <w:rsid w:val="2C6A0E01"/>
    <w:rsid w:val="2C6A3F78"/>
    <w:rsid w:val="2C7278E5"/>
    <w:rsid w:val="2C733EE5"/>
    <w:rsid w:val="2C742B0B"/>
    <w:rsid w:val="2C74734C"/>
    <w:rsid w:val="2C801633"/>
    <w:rsid w:val="2C823D92"/>
    <w:rsid w:val="2C871669"/>
    <w:rsid w:val="2C876021"/>
    <w:rsid w:val="2C8C13DC"/>
    <w:rsid w:val="2C9921DB"/>
    <w:rsid w:val="2C99282D"/>
    <w:rsid w:val="2C9F21D5"/>
    <w:rsid w:val="2CA67447"/>
    <w:rsid w:val="2CAD51B5"/>
    <w:rsid w:val="2CC025DD"/>
    <w:rsid w:val="2CCA1578"/>
    <w:rsid w:val="2CD04AC3"/>
    <w:rsid w:val="2CDA62FB"/>
    <w:rsid w:val="2CE1553B"/>
    <w:rsid w:val="2CE52EEC"/>
    <w:rsid w:val="2CEA563C"/>
    <w:rsid w:val="2CED7CFB"/>
    <w:rsid w:val="2CF930B4"/>
    <w:rsid w:val="2D037DDB"/>
    <w:rsid w:val="2D0F6134"/>
    <w:rsid w:val="2D197A6C"/>
    <w:rsid w:val="2D1B6F5C"/>
    <w:rsid w:val="2D2342B5"/>
    <w:rsid w:val="2D2D1FCF"/>
    <w:rsid w:val="2D337D16"/>
    <w:rsid w:val="2D5836BB"/>
    <w:rsid w:val="2D5961E9"/>
    <w:rsid w:val="2D5B5898"/>
    <w:rsid w:val="2D6212B9"/>
    <w:rsid w:val="2D762328"/>
    <w:rsid w:val="2D7646A9"/>
    <w:rsid w:val="2D791F0A"/>
    <w:rsid w:val="2D7A1034"/>
    <w:rsid w:val="2D7E16F9"/>
    <w:rsid w:val="2D8234C8"/>
    <w:rsid w:val="2D856392"/>
    <w:rsid w:val="2D87088B"/>
    <w:rsid w:val="2D877273"/>
    <w:rsid w:val="2D931FF3"/>
    <w:rsid w:val="2D946088"/>
    <w:rsid w:val="2D9F0E80"/>
    <w:rsid w:val="2DB0354B"/>
    <w:rsid w:val="2DB73369"/>
    <w:rsid w:val="2DBA0B02"/>
    <w:rsid w:val="2DBE3891"/>
    <w:rsid w:val="2DC57202"/>
    <w:rsid w:val="2DC610AF"/>
    <w:rsid w:val="2DC72801"/>
    <w:rsid w:val="2DCA638D"/>
    <w:rsid w:val="2DCE74AD"/>
    <w:rsid w:val="2DD31EBF"/>
    <w:rsid w:val="2DDA6D5C"/>
    <w:rsid w:val="2DE10445"/>
    <w:rsid w:val="2DE11BC7"/>
    <w:rsid w:val="2DE41D3C"/>
    <w:rsid w:val="2DE9547B"/>
    <w:rsid w:val="2DEC2522"/>
    <w:rsid w:val="2DEF5386"/>
    <w:rsid w:val="2DF03DF6"/>
    <w:rsid w:val="2DF07A26"/>
    <w:rsid w:val="2DF31F17"/>
    <w:rsid w:val="2DF93AD8"/>
    <w:rsid w:val="2DFA09C5"/>
    <w:rsid w:val="2DFC7DC9"/>
    <w:rsid w:val="2E127C14"/>
    <w:rsid w:val="2E1C7400"/>
    <w:rsid w:val="2E2664EF"/>
    <w:rsid w:val="2E2A033C"/>
    <w:rsid w:val="2E332A79"/>
    <w:rsid w:val="2E3378B7"/>
    <w:rsid w:val="2E387D9F"/>
    <w:rsid w:val="2E4F7C0B"/>
    <w:rsid w:val="2E5D21FC"/>
    <w:rsid w:val="2E5F6FE2"/>
    <w:rsid w:val="2E62283A"/>
    <w:rsid w:val="2E6A5706"/>
    <w:rsid w:val="2E707CD5"/>
    <w:rsid w:val="2E781725"/>
    <w:rsid w:val="2E806B8E"/>
    <w:rsid w:val="2E851D62"/>
    <w:rsid w:val="2E8F35D0"/>
    <w:rsid w:val="2EA0763F"/>
    <w:rsid w:val="2EA86499"/>
    <w:rsid w:val="2EAB6C58"/>
    <w:rsid w:val="2EBE2A5F"/>
    <w:rsid w:val="2EDA2EA9"/>
    <w:rsid w:val="2EDC7424"/>
    <w:rsid w:val="2EDE0D78"/>
    <w:rsid w:val="2EE06734"/>
    <w:rsid w:val="2EE123D2"/>
    <w:rsid w:val="2EE83E56"/>
    <w:rsid w:val="2EEB5FA3"/>
    <w:rsid w:val="2EED5CE5"/>
    <w:rsid w:val="2EEF1B21"/>
    <w:rsid w:val="2EF661CE"/>
    <w:rsid w:val="2EF77C99"/>
    <w:rsid w:val="2EFA454E"/>
    <w:rsid w:val="2EFB4564"/>
    <w:rsid w:val="2EFD2DCC"/>
    <w:rsid w:val="2EFF7169"/>
    <w:rsid w:val="2F050516"/>
    <w:rsid w:val="2F1C0BC7"/>
    <w:rsid w:val="2F27081C"/>
    <w:rsid w:val="2F2D07EB"/>
    <w:rsid w:val="2F443F8C"/>
    <w:rsid w:val="2F444F76"/>
    <w:rsid w:val="2F4479A4"/>
    <w:rsid w:val="2F493C21"/>
    <w:rsid w:val="2F4975C5"/>
    <w:rsid w:val="2F521EB1"/>
    <w:rsid w:val="2F5B5B87"/>
    <w:rsid w:val="2F5E162E"/>
    <w:rsid w:val="2F622742"/>
    <w:rsid w:val="2F677076"/>
    <w:rsid w:val="2F6C4A12"/>
    <w:rsid w:val="2F775EC5"/>
    <w:rsid w:val="2F7F7B40"/>
    <w:rsid w:val="2F820F2E"/>
    <w:rsid w:val="2F8A6959"/>
    <w:rsid w:val="2F8F4D9E"/>
    <w:rsid w:val="2F921691"/>
    <w:rsid w:val="2F9C436E"/>
    <w:rsid w:val="2F9D02B9"/>
    <w:rsid w:val="2FC87D57"/>
    <w:rsid w:val="2FCD55C4"/>
    <w:rsid w:val="2FCE3B72"/>
    <w:rsid w:val="2FCF499C"/>
    <w:rsid w:val="2FE368D8"/>
    <w:rsid w:val="2FF30BAC"/>
    <w:rsid w:val="2FFD52B5"/>
    <w:rsid w:val="30126EAF"/>
    <w:rsid w:val="30164AB1"/>
    <w:rsid w:val="301968B5"/>
    <w:rsid w:val="301A4805"/>
    <w:rsid w:val="301F1138"/>
    <w:rsid w:val="302903A0"/>
    <w:rsid w:val="302F0FCE"/>
    <w:rsid w:val="3033163D"/>
    <w:rsid w:val="3036743A"/>
    <w:rsid w:val="30377F79"/>
    <w:rsid w:val="30383B05"/>
    <w:rsid w:val="303861A4"/>
    <w:rsid w:val="303A4CF1"/>
    <w:rsid w:val="30585A3C"/>
    <w:rsid w:val="305F7FD9"/>
    <w:rsid w:val="30645A71"/>
    <w:rsid w:val="30720789"/>
    <w:rsid w:val="308028B5"/>
    <w:rsid w:val="308822B5"/>
    <w:rsid w:val="3097669D"/>
    <w:rsid w:val="309B2A39"/>
    <w:rsid w:val="30A12CC6"/>
    <w:rsid w:val="30A16CDC"/>
    <w:rsid w:val="30A6181D"/>
    <w:rsid w:val="30B67408"/>
    <w:rsid w:val="30BB73C4"/>
    <w:rsid w:val="30C00EE5"/>
    <w:rsid w:val="30DC31EF"/>
    <w:rsid w:val="30DC7153"/>
    <w:rsid w:val="30DC7B04"/>
    <w:rsid w:val="30DD3AF7"/>
    <w:rsid w:val="30E3144A"/>
    <w:rsid w:val="30E75F4D"/>
    <w:rsid w:val="3102426E"/>
    <w:rsid w:val="31056D74"/>
    <w:rsid w:val="311A2802"/>
    <w:rsid w:val="312C2413"/>
    <w:rsid w:val="3131118D"/>
    <w:rsid w:val="31332561"/>
    <w:rsid w:val="31343C76"/>
    <w:rsid w:val="31394591"/>
    <w:rsid w:val="313F775C"/>
    <w:rsid w:val="314773A1"/>
    <w:rsid w:val="315E63AA"/>
    <w:rsid w:val="3168093E"/>
    <w:rsid w:val="31790F6E"/>
    <w:rsid w:val="3183591D"/>
    <w:rsid w:val="319667D9"/>
    <w:rsid w:val="319C15A3"/>
    <w:rsid w:val="319C4B63"/>
    <w:rsid w:val="319C6A76"/>
    <w:rsid w:val="31A63DB0"/>
    <w:rsid w:val="31AB5B8F"/>
    <w:rsid w:val="31BD5099"/>
    <w:rsid w:val="31C1149B"/>
    <w:rsid w:val="31C620C5"/>
    <w:rsid w:val="31CE6D93"/>
    <w:rsid w:val="31D50673"/>
    <w:rsid w:val="31D77EE3"/>
    <w:rsid w:val="31EB3AE6"/>
    <w:rsid w:val="31EE7E9A"/>
    <w:rsid w:val="31F3719C"/>
    <w:rsid w:val="320D3C4D"/>
    <w:rsid w:val="3212720F"/>
    <w:rsid w:val="321305F3"/>
    <w:rsid w:val="32151C84"/>
    <w:rsid w:val="321A545B"/>
    <w:rsid w:val="322576EF"/>
    <w:rsid w:val="322A74F1"/>
    <w:rsid w:val="32307596"/>
    <w:rsid w:val="323B1098"/>
    <w:rsid w:val="324179D3"/>
    <w:rsid w:val="325B6FBC"/>
    <w:rsid w:val="325D23A1"/>
    <w:rsid w:val="32642469"/>
    <w:rsid w:val="32697513"/>
    <w:rsid w:val="326B2458"/>
    <w:rsid w:val="3280580B"/>
    <w:rsid w:val="32842CD4"/>
    <w:rsid w:val="328A7D6E"/>
    <w:rsid w:val="32975ECC"/>
    <w:rsid w:val="329A6FBE"/>
    <w:rsid w:val="32A34274"/>
    <w:rsid w:val="32A42DF7"/>
    <w:rsid w:val="32A62599"/>
    <w:rsid w:val="32AE30E8"/>
    <w:rsid w:val="32AE6D4C"/>
    <w:rsid w:val="32C34DAD"/>
    <w:rsid w:val="32C7777A"/>
    <w:rsid w:val="32D37831"/>
    <w:rsid w:val="32DB7DEE"/>
    <w:rsid w:val="32DC7586"/>
    <w:rsid w:val="32DE5DB3"/>
    <w:rsid w:val="32E70843"/>
    <w:rsid w:val="32F4170E"/>
    <w:rsid w:val="32FC7E82"/>
    <w:rsid w:val="33124959"/>
    <w:rsid w:val="33130DCF"/>
    <w:rsid w:val="331B2B63"/>
    <w:rsid w:val="331B6691"/>
    <w:rsid w:val="33226906"/>
    <w:rsid w:val="333A74F4"/>
    <w:rsid w:val="3340318C"/>
    <w:rsid w:val="33423C85"/>
    <w:rsid w:val="334447D4"/>
    <w:rsid w:val="334735AF"/>
    <w:rsid w:val="334D6B84"/>
    <w:rsid w:val="335466D9"/>
    <w:rsid w:val="3365611B"/>
    <w:rsid w:val="33675EC7"/>
    <w:rsid w:val="336E530A"/>
    <w:rsid w:val="337300A5"/>
    <w:rsid w:val="33740094"/>
    <w:rsid w:val="337D34EC"/>
    <w:rsid w:val="337D47E3"/>
    <w:rsid w:val="337F65A8"/>
    <w:rsid w:val="338C2829"/>
    <w:rsid w:val="338E68BF"/>
    <w:rsid w:val="33913D13"/>
    <w:rsid w:val="339154BB"/>
    <w:rsid w:val="339851AF"/>
    <w:rsid w:val="339C0619"/>
    <w:rsid w:val="33A61000"/>
    <w:rsid w:val="33A70835"/>
    <w:rsid w:val="33A811EF"/>
    <w:rsid w:val="33AA484A"/>
    <w:rsid w:val="33B80851"/>
    <w:rsid w:val="33B957E4"/>
    <w:rsid w:val="33BD48DB"/>
    <w:rsid w:val="33CF766F"/>
    <w:rsid w:val="33D35481"/>
    <w:rsid w:val="33D60490"/>
    <w:rsid w:val="33E10843"/>
    <w:rsid w:val="33E1206E"/>
    <w:rsid w:val="33E51B5F"/>
    <w:rsid w:val="33F2718B"/>
    <w:rsid w:val="33F71663"/>
    <w:rsid w:val="33FF2A69"/>
    <w:rsid w:val="340378B0"/>
    <w:rsid w:val="341277EA"/>
    <w:rsid w:val="343752DB"/>
    <w:rsid w:val="343E3F05"/>
    <w:rsid w:val="34487549"/>
    <w:rsid w:val="34583831"/>
    <w:rsid w:val="34647FD5"/>
    <w:rsid w:val="3466209D"/>
    <w:rsid w:val="346E38B6"/>
    <w:rsid w:val="347A5F83"/>
    <w:rsid w:val="347B6602"/>
    <w:rsid w:val="347F6C17"/>
    <w:rsid w:val="348A67F2"/>
    <w:rsid w:val="348E33AC"/>
    <w:rsid w:val="349D6193"/>
    <w:rsid w:val="34A447A0"/>
    <w:rsid w:val="34A576E2"/>
    <w:rsid w:val="34A72ED0"/>
    <w:rsid w:val="34AD0146"/>
    <w:rsid w:val="34B50EB1"/>
    <w:rsid w:val="34B878A0"/>
    <w:rsid w:val="34BF7382"/>
    <w:rsid w:val="34C0097B"/>
    <w:rsid w:val="34C718C9"/>
    <w:rsid w:val="34C818BC"/>
    <w:rsid w:val="34CD6318"/>
    <w:rsid w:val="34D55F0A"/>
    <w:rsid w:val="34D97FA5"/>
    <w:rsid w:val="34DA6803"/>
    <w:rsid w:val="34DD0E41"/>
    <w:rsid w:val="34DD32A5"/>
    <w:rsid w:val="34E12D1B"/>
    <w:rsid w:val="34E55B7D"/>
    <w:rsid w:val="34E645AC"/>
    <w:rsid w:val="34E742B9"/>
    <w:rsid w:val="34EA0EAD"/>
    <w:rsid w:val="34EC41E9"/>
    <w:rsid w:val="34F23AA7"/>
    <w:rsid w:val="34F57308"/>
    <w:rsid w:val="34F94A0B"/>
    <w:rsid w:val="34F97E73"/>
    <w:rsid w:val="350B2077"/>
    <w:rsid w:val="352773BC"/>
    <w:rsid w:val="35330BEC"/>
    <w:rsid w:val="35344B2A"/>
    <w:rsid w:val="353802C8"/>
    <w:rsid w:val="3544691B"/>
    <w:rsid w:val="3547059D"/>
    <w:rsid w:val="35497385"/>
    <w:rsid w:val="354B53F0"/>
    <w:rsid w:val="354E6B06"/>
    <w:rsid w:val="354E6D85"/>
    <w:rsid w:val="3550674F"/>
    <w:rsid w:val="35530834"/>
    <w:rsid w:val="355434EA"/>
    <w:rsid w:val="355C28F3"/>
    <w:rsid w:val="355F5D2A"/>
    <w:rsid w:val="35612093"/>
    <w:rsid w:val="35680608"/>
    <w:rsid w:val="357D1FC2"/>
    <w:rsid w:val="35855409"/>
    <w:rsid w:val="35867072"/>
    <w:rsid w:val="35930261"/>
    <w:rsid w:val="35930753"/>
    <w:rsid w:val="35971C13"/>
    <w:rsid w:val="35A30381"/>
    <w:rsid w:val="35A51926"/>
    <w:rsid w:val="35A57B8C"/>
    <w:rsid w:val="35BB2273"/>
    <w:rsid w:val="35CB37C2"/>
    <w:rsid w:val="35CE3FF8"/>
    <w:rsid w:val="35D0077F"/>
    <w:rsid w:val="35DD7182"/>
    <w:rsid w:val="35EB32F6"/>
    <w:rsid w:val="35F80651"/>
    <w:rsid w:val="35FD0D19"/>
    <w:rsid w:val="36020AA6"/>
    <w:rsid w:val="360C318A"/>
    <w:rsid w:val="36107FFF"/>
    <w:rsid w:val="36221D44"/>
    <w:rsid w:val="362731E9"/>
    <w:rsid w:val="362C54CD"/>
    <w:rsid w:val="36306DDB"/>
    <w:rsid w:val="364D0132"/>
    <w:rsid w:val="365F2840"/>
    <w:rsid w:val="366579BD"/>
    <w:rsid w:val="36670952"/>
    <w:rsid w:val="366946F9"/>
    <w:rsid w:val="366A584F"/>
    <w:rsid w:val="367B3C1C"/>
    <w:rsid w:val="367B508E"/>
    <w:rsid w:val="367B68B0"/>
    <w:rsid w:val="3683146A"/>
    <w:rsid w:val="368C4A0B"/>
    <w:rsid w:val="369B7771"/>
    <w:rsid w:val="369F154E"/>
    <w:rsid w:val="36A14B9C"/>
    <w:rsid w:val="36A22207"/>
    <w:rsid w:val="36A5134E"/>
    <w:rsid w:val="36AE214D"/>
    <w:rsid w:val="36C31F43"/>
    <w:rsid w:val="36C3683D"/>
    <w:rsid w:val="36C6118F"/>
    <w:rsid w:val="36C61F21"/>
    <w:rsid w:val="36CB1A8F"/>
    <w:rsid w:val="36CC4ACE"/>
    <w:rsid w:val="36DC5843"/>
    <w:rsid w:val="36E128E4"/>
    <w:rsid w:val="36E87B5A"/>
    <w:rsid w:val="36ED0C5C"/>
    <w:rsid w:val="36EE45C3"/>
    <w:rsid w:val="36FC655C"/>
    <w:rsid w:val="370B1597"/>
    <w:rsid w:val="370D76E8"/>
    <w:rsid w:val="370F0412"/>
    <w:rsid w:val="3710708E"/>
    <w:rsid w:val="3717557E"/>
    <w:rsid w:val="372C6659"/>
    <w:rsid w:val="372F1783"/>
    <w:rsid w:val="37316ED0"/>
    <w:rsid w:val="37323CCC"/>
    <w:rsid w:val="37330B2D"/>
    <w:rsid w:val="374308CF"/>
    <w:rsid w:val="374A1165"/>
    <w:rsid w:val="374F1766"/>
    <w:rsid w:val="374F4641"/>
    <w:rsid w:val="3758233C"/>
    <w:rsid w:val="3759637D"/>
    <w:rsid w:val="375A0E11"/>
    <w:rsid w:val="375A1400"/>
    <w:rsid w:val="37612E17"/>
    <w:rsid w:val="378948C4"/>
    <w:rsid w:val="37923321"/>
    <w:rsid w:val="37984F13"/>
    <w:rsid w:val="379A5CDB"/>
    <w:rsid w:val="37AD233F"/>
    <w:rsid w:val="37AE3357"/>
    <w:rsid w:val="37B04A33"/>
    <w:rsid w:val="37B248D6"/>
    <w:rsid w:val="37B57E87"/>
    <w:rsid w:val="37BA0C31"/>
    <w:rsid w:val="37BD0145"/>
    <w:rsid w:val="37BE665F"/>
    <w:rsid w:val="37C0315B"/>
    <w:rsid w:val="37CA4964"/>
    <w:rsid w:val="37D0077B"/>
    <w:rsid w:val="37D87CFF"/>
    <w:rsid w:val="37DD3965"/>
    <w:rsid w:val="37E41056"/>
    <w:rsid w:val="37F32BA4"/>
    <w:rsid w:val="37FD0A48"/>
    <w:rsid w:val="3813599F"/>
    <w:rsid w:val="38185E80"/>
    <w:rsid w:val="381C426B"/>
    <w:rsid w:val="383356D8"/>
    <w:rsid w:val="384225E4"/>
    <w:rsid w:val="384E09F6"/>
    <w:rsid w:val="384E3E2E"/>
    <w:rsid w:val="3856720B"/>
    <w:rsid w:val="385C2E66"/>
    <w:rsid w:val="38690FFA"/>
    <w:rsid w:val="38692A93"/>
    <w:rsid w:val="386A25E6"/>
    <w:rsid w:val="38734429"/>
    <w:rsid w:val="38764A91"/>
    <w:rsid w:val="387B4F20"/>
    <w:rsid w:val="387F0E12"/>
    <w:rsid w:val="38960DB1"/>
    <w:rsid w:val="38995E04"/>
    <w:rsid w:val="38A90622"/>
    <w:rsid w:val="38AC433E"/>
    <w:rsid w:val="38B3275A"/>
    <w:rsid w:val="38B34E15"/>
    <w:rsid w:val="38C35C89"/>
    <w:rsid w:val="38C44855"/>
    <w:rsid w:val="38C56B40"/>
    <w:rsid w:val="38CC26B6"/>
    <w:rsid w:val="38D52B00"/>
    <w:rsid w:val="38DF023B"/>
    <w:rsid w:val="38E01989"/>
    <w:rsid w:val="38F13592"/>
    <w:rsid w:val="38F17EE1"/>
    <w:rsid w:val="38F21C97"/>
    <w:rsid w:val="38F73E50"/>
    <w:rsid w:val="3901163B"/>
    <w:rsid w:val="39026E07"/>
    <w:rsid w:val="390622CD"/>
    <w:rsid w:val="39076B58"/>
    <w:rsid w:val="390B544F"/>
    <w:rsid w:val="391122D3"/>
    <w:rsid w:val="39120EAB"/>
    <w:rsid w:val="39131A24"/>
    <w:rsid w:val="39172BC4"/>
    <w:rsid w:val="391775E4"/>
    <w:rsid w:val="39196974"/>
    <w:rsid w:val="39197AFF"/>
    <w:rsid w:val="39222CDA"/>
    <w:rsid w:val="3926774C"/>
    <w:rsid w:val="392F7EA9"/>
    <w:rsid w:val="39321333"/>
    <w:rsid w:val="394C7B16"/>
    <w:rsid w:val="3951109B"/>
    <w:rsid w:val="395B4485"/>
    <w:rsid w:val="396244D6"/>
    <w:rsid w:val="39663BD3"/>
    <w:rsid w:val="396B47CE"/>
    <w:rsid w:val="396C2744"/>
    <w:rsid w:val="398957D9"/>
    <w:rsid w:val="398B4DBB"/>
    <w:rsid w:val="398C0B1E"/>
    <w:rsid w:val="39904A09"/>
    <w:rsid w:val="39943252"/>
    <w:rsid w:val="39965C13"/>
    <w:rsid w:val="399B3711"/>
    <w:rsid w:val="39A57685"/>
    <w:rsid w:val="39A92746"/>
    <w:rsid w:val="39AE580B"/>
    <w:rsid w:val="39B25D24"/>
    <w:rsid w:val="39B37889"/>
    <w:rsid w:val="39B5645A"/>
    <w:rsid w:val="39C70CAC"/>
    <w:rsid w:val="39CD453D"/>
    <w:rsid w:val="39CE58F7"/>
    <w:rsid w:val="39D90509"/>
    <w:rsid w:val="39DE49B6"/>
    <w:rsid w:val="39F56D00"/>
    <w:rsid w:val="39F728FF"/>
    <w:rsid w:val="39FE00BA"/>
    <w:rsid w:val="3A1054DA"/>
    <w:rsid w:val="3A1509C6"/>
    <w:rsid w:val="3A1D45CF"/>
    <w:rsid w:val="3A253A31"/>
    <w:rsid w:val="3A3172B2"/>
    <w:rsid w:val="3A3F1FA6"/>
    <w:rsid w:val="3A3F2267"/>
    <w:rsid w:val="3A405DAA"/>
    <w:rsid w:val="3A467A40"/>
    <w:rsid w:val="3A482432"/>
    <w:rsid w:val="3A4F19DC"/>
    <w:rsid w:val="3A520A99"/>
    <w:rsid w:val="3A540723"/>
    <w:rsid w:val="3A5E4A79"/>
    <w:rsid w:val="3A8404F3"/>
    <w:rsid w:val="3A9D4776"/>
    <w:rsid w:val="3AA04502"/>
    <w:rsid w:val="3AA51ABC"/>
    <w:rsid w:val="3AA8125D"/>
    <w:rsid w:val="3AA83AF8"/>
    <w:rsid w:val="3AB116CF"/>
    <w:rsid w:val="3ACD3B0F"/>
    <w:rsid w:val="3ACE15BD"/>
    <w:rsid w:val="3AD30F14"/>
    <w:rsid w:val="3AEA6266"/>
    <w:rsid w:val="3AED74BA"/>
    <w:rsid w:val="3AF94260"/>
    <w:rsid w:val="3B065EA4"/>
    <w:rsid w:val="3B074520"/>
    <w:rsid w:val="3B08694B"/>
    <w:rsid w:val="3B0A5F8E"/>
    <w:rsid w:val="3B0E65C6"/>
    <w:rsid w:val="3B160C14"/>
    <w:rsid w:val="3B292C48"/>
    <w:rsid w:val="3B297FD7"/>
    <w:rsid w:val="3B3665F6"/>
    <w:rsid w:val="3B4A5BB2"/>
    <w:rsid w:val="3B57042D"/>
    <w:rsid w:val="3B5F66D8"/>
    <w:rsid w:val="3B623B17"/>
    <w:rsid w:val="3B654C07"/>
    <w:rsid w:val="3B676625"/>
    <w:rsid w:val="3B700318"/>
    <w:rsid w:val="3B7F7523"/>
    <w:rsid w:val="3B8849E9"/>
    <w:rsid w:val="3B8B3BAD"/>
    <w:rsid w:val="3B9F0105"/>
    <w:rsid w:val="3B9F35EC"/>
    <w:rsid w:val="3BA775B4"/>
    <w:rsid w:val="3BAE0F64"/>
    <w:rsid w:val="3BAF0B83"/>
    <w:rsid w:val="3BB86481"/>
    <w:rsid w:val="3BBA02A6"/>
    <w:rsid w:val="3BBB75A6"/>
    <w:rsid w:val="3BC54D37"/>
    <w:rsid w:val="3BC97F90"/>
    <w:rsid w:val="3BD754DE"/>
    <w:rsid w:val="3BE745E9"/>
    <w:rsid w:val="3BE802B1"/>
    <w:rsid w:val="3BED6749"/>
    <w:rsid w:val="3BF8313B"/>
    <w:rsid w:val="3BFB15F9"/>
    <w:rsid w:val="3BFC42AF"/>
    <w:rsid w:val="3C004DA1"/>
    <w:rsid w:val="3C084735"/>
    <w:rsid w:val="3C127B68"/>
    <w:rsid w:val="3C16081A"/>
    <w:rsid w:val="3C2713D6"/>
    <w:rsid w:val="3C286364"/>
    <w:rsid w:val="3C301E3B"/>
    <w:rsid w:val="3C3B2282"/>
    <w:rsid w:val="3C422E92"/>
    <w:rsid w:val="3C4B6BD3"/>
    <w:rsid w:val="3C4D1653"/>
    <w:rsid w:val="3C4F08F9"/>
    <w:rsid w:val="3C595D93"/>
    <w:rsid w:val="3C651255"/>
    <w:rsid w:val="3C773168"/>
    <w:rsid w:val="3C7747E0"/>
    <w:rsid w:val="3C7949CA"/>
    <w:rsid w:val="3C796BBB"/>
    <w:rsid w:val="3C880E55"/>
    <w:rsid w:val="3C963712"/>
    <w:rsid w:val="3C9B6936"/>
    <w:rsid w:val="3C9E6827"/>
    <w:rsid w:val="3C9F434D"/>
    <w:rsid w:val="3CA65CAD"/>
    <w:rsid w:val="3CA83B36"/>
    <w:rsid w:val="3CAD403C"/>
    <w:rsid w:val="3CB71CFA"/>
    <w:rsid w:val="3CB90FCF"/>
    <w:rsid w:val="3CBF654C"/>
    <w:rsid w:val="3CC41C9C"/>
    <w:rsid w:val="3CC71250"/>
    <w:rsid w:val="3CCD7C99"/>
    <w:rsid w:val="3CD23A51"/>
    <w:rsid w:val="3CD3173F"/>
    <w:rsid w:val="3CD3205C"/>
    <w:rsid w:val="3CD5680A"/>
    <w:rsid w:val="3CDA0D11"/>
    <w:rsid w:val="3CDD7A79"/>
    <w:rsid w:val="3CE6486E"/>
    <w:rsid w:val="3CF213C2"/>
    <w:rsid w:val="3D0C08D1"/>
    <w:rsid w:val="3D1419B5"/>
    <w:rsid w:val="3D200C26"/>
    <w:rsid w:val="3D2D0A87"/>
    <w:rsid w:val="3D386CBE"/>
    <w:rsid w:val="3D3D6144"/>
    <w:rsid w:val="3D4A051A"/>
    <w:rsid w:val="3D4D285A"/>
    <w:rsid w:val="3D4D3A52"/>
    <w:rsid w:val="3D4E4A16"/>
    <w:rsid w:val="3D511246"/>
    <w:rsid w:val="3D553BB1"/>
    <w:rsid w:val="3D5925EC"/>
    <w:rsid w:val="3D5C6A94"/>
    <w:rsid w:val="3D671F1C"/>
    <w:rsid w:val="3D7169CC"/>
    <w:rsid w:val="3D8832D1"/>
    <w:rsid w:val="3D963732"/>
    <w:rsid w:val="3D973AA2"/>
    <w:rsid w:val="3D98080B"/>
    <w:rsid w:val="3D997747"/>
    <w:rsid w:val="3DA27C25"/>
    <w:rsid w:val="3DAB22C9"/>
    <w:rsid w:val="3DAE1E81"/>
    <w:rsid w:val="3DB61DE6"/>
    <w:rsid w:val="3DBE30AA"/>
    <w:rsid w:val="3DC207C2"/>
    <w:rsid w:val="3DC520DA"/>
    <w:rsid w:val="3DD771CF"/>
    <w:rsid w:val="3DD913B0"/>
    <w:rsid w:val="3DDD415D"/>
    <w:rsid w:val="3DEC6FAF"/>
    <w:rsid w:val="3DF82707"/>
    <w:rsid w:val="3DFF0D3F"/>
    <w:rsid w:val="3E03430A"/>
    <w:rsid w:val="3E0362A9"/>
    <w:rsid w:val="3E09249C"/>
    <w:rsid w:val="3E1121CB"/>
    <w:rsid w:val="3E254FA8"/>
    <w:rsid w:val="3E330199"/>
    <w:rsid w:val="3E374CD0"/>
    <w:rsid w:val="3E447CAD"/>
    <w:rsid w:val="3E4C7FAE"/>
    <w:rsid w:val="3E58181E"/>
    <w:rsid w:val="3E5F35BB"/>
    <w:rsid w:val="3E601992"/>
    <w:rsid w:val="3E711450"/>
    <w:rsid w:val="3E721A7E"/>
    <w:rsid w:val="3E7F61FA"/>
    <w:rsid w:val="3E9F5AA5"/>
    <w:rsid w:val="3EA812A7"/>
    <w:rsid w:val="3EB4521F"/>
    <w:rsid w:val="3EBC2DD4"/>
    <w:rsid w:val="3EC17E74"/>
    <w:rsid w:val="3EC450BB"/>
    <w:rsid w:val="3ED41831"/>
    <w:rsid w:val="3ED44E4D"/>
    <w:rsid w:val="3ED6129A"/>
    <w:rsid w:val="3ED64D81"/>
    <w:rsid w:val="3EE2720C"/>
    <w:rsid w:val="3EE53787"/>
    <w:rsid w:val="3EE65D65"/>
    <w:rsid w:val="3EEA2712"/>
    <w:rsid w:val="3EEF0A36"/>
    <w:rsid w:val="3EFE0103"/>
    <w:rsid w:val="3F095EDC"/>
    <w:rsid w:val="3F1A4EA8"/>
    <w:rsid w:val="3F1F7E0A"/>
    <w:rsid w:val="3F2E57AC"/>
    <w:rsid w:val="3F317996"/>
    <w:rsid w:val="3F3350BD"/>
    <w:rsid w:val="3F385BA8"/>
    <w:rsid w:val="3F3D587A"/>
    <w:rsid w:val="3F3F76A1"/>
    <w:rsid w:val="3F441765"/>
    <w:rsid w:val="3F531BC0"/>
    <w:rsid w:val="3F5C4E12"/>
    <w:rsid w:val="3F6A1A9F"/>
    <w:rsid w:val="3F6D77D6"/>
    <w:rsid w:val="3F6E47AD"/>
    <w:rsid w:val="3F735FB0"/>
    <w:rsid w:val="3F765676"/>
    <w:rsid w:val="3F8F12A5"/>
    <w:rsid w:val="3F9E2EF4"/>
    <w:rsid w:val="3F9E463C"/>
    <w:rsid w:val="3FB23C14"/>
    <w:rsid w:val="3FB5258A"/>
    <w:rsid w:val="3FC22EC5"/>
    <w:rsid w:val="3FC82F6D"/>
    <w:rsid w:val="3FD1100E"/>
    <w:rsid w:val="3FD63F0C"/>
    <w:rsid w:val="3FE54736"/>
    <w:rsid w:val="3FE86FAC"/>
    <w:rsid w:val="3FEC0DD5"/>
    <w:rsid w:val="3FEF2C6B"/>
    <w:rsid w:val="40003177"/>
    <w:rsid w:val="4007303A"/>
    <w:rsid w:val="40141B15"/>
    <w:rsid w:val="4014357F"/>
    <w:rsid w:val="4016637D"/>
    <w:rsid w:val="40172A86"/>
    <w:rsid w:val="40175FA1"/>
    <w:rsid w:val="40244A9F"/>
    <w:rsid w:val="4025682F"/>
    <w:rsid w:val="402C43CA"/>
    <w:rsid w:val="402F6E9B"/>
    <w:rsid w:val="40343D1C"/>
    <w:rsid w:val="40364D8D"/>
    <w:rsid w:val="40375C46"/>
    <w:rsid w:val="403A5E79"/>
    <w:rsid w:val="403B0510"/>
    <w:rsid w:val="403E0D47"/>
    <w:rsid w:val="403F5BC8"/>
    <w:rsid w:val="405770E7"/>
    <w:rsid w:val="40583A75"/>
    <w:rsid w:val="405D3F32"/>
    <w:rsid w:val="40682F0A"/>
    <w:rsid w:val="40686A6B"/>
    <w:rsid w:val="406F3ED6"/>
    <w:rsid w:val="4075077F"/>
    <w:rsid w:val="40761970"/>
    <w:rsid w:val="407B27EF"/>
    <w:rsid w:val="408A3784"/>
    <w:rsid w:val="40965682"/>
    <w:rsid w:val="409865F9"/>
    <w:rsid w:val="40A52E01"/>
    <w:rsid w:val="40AF0476"/>
    <w:rsid w:val="40B3398B"/>
    <w:rsid w:val="40BC07D2"/>
    <w:rsid w:val="40C67429"/>
    <w:rsid w:val="40CA48C2"/>
    <w:rsid w:val="40CC52FF"/>
    <w:rsid w:val="40CE3D3A"/>
    <w:rsid w:val="40DE54D1"/>
    <w:rsid w:val="40DF2AB3"/>
    <w:rsid w:val="40E2300C"/>
    <w:rsid w:val="40F56EB0"/>
    <w:rsid w:val="410272E5"/>
    <w:rsid w:val="411014CF"/>
    <w:rsid w:val="41144305"/>
    <w:rsid w:val="41194933"/>
    <w:rsid w:val="411D7F8A"/>
    <w:rsid w:val="41362525"/>
    <w:rsid w:val="413E7515"/>
    <w:rsid w:val="413F458E"/>
    <w:rsid w:val="41426DED"/>
    <w:rsid w:val="414C6F79"/>
    <w:rsid w:val="4152268A"/>
    <w:rsid w:val="41646B86"/>
    <w:rsid w:val="4165551B"/>
    <w:rsid w:val="41685A38"/>
    <w:rsid w:val="41687ADC"/>
    <w:rsid w:val="41847DB7"/>
    <w:rsid w:val="4192544D"/>
    <w:rsid w:val="41980B0F"/>
    <w:rsid w:val="41A01081"/>
    <w:rsid w:val="41A327C5"/>
    <w:rsid w:val="41A93214"/>
    <w:rsid w:val="41AA2D08"/>
    <w:rsid w:val="41AC662A"/>
    <w:rsid w:val="41BA3A70"/>
    <w:rsid w:val="41BF12E3"/>
    <w:rsid w:val="41D16288"/>
    <w:rsid w:val="41DB6128"/>
    <w:rsid w:val="41DB73BE"/>
    <w:rsid w:val="41E24977"/>
    <w:rsid w:val="41E43209"/>
    <w:rsid w:val="41E801E6"/>
    <w:rsid w:val="41EE48FF"/>
    <w:rsid w:val="41FC5338"/>
    <w:rsid w:val="420A3AD9"/>
    <w:rsid w:val="421208BB"/>
    <w:rsid w:val="42140AC8"/>
    <w:rsid w:val="42184731"/>
    <w:rsid w:val="421B2A8D"/>
    <w:rsid w:val="422025A5"/>
    <w:rsid w:val="423F1372"/>
    <w:rsid w:val="424613A6"/>
    <w:rsid w:val="424965A9"/>
    <w:rsid w:val="42573B92"/>
    <w:rsid w:val="425A0EE6"/>
    <w:rsid w:val="42723881"/>
    <w:rsid w:val="42763FB3"/>
    <w:rsid w:val="42792CDC"/>
    <w:rsid w:val="428C27FE"/>
    <w:rsid w:val="428E1355"/>
    <w:rsid w:val="42936E97"/>
    <w:rsid w:val="429C52C0"/>
    <w:rsid w:val="42A145B0"/>
    <w:rsid w:val="42A23BB5"/>
    <w:rsid w:val="42A82FF4"/>
    <w:rsid w:val="42A84D72"/>
    <w:rsid w:val="42AA3493"/>
    <w:rsid w:val="42B13934"/>
    <w:rsid w:val="42C20C52"/>
    <w:rsid w:val="42C800DA"/>
    <w:rsid w:val="42C94E79"/>
    <w:rsid w:val="42CF3399"/>
    <w:rsid w:val="42DD63E6"/>
    <w:rsid w:val="42DE5A1D"/>
    <w:rsid w:val="42E00545"/>
    <w:rsid w:val="42E1041F"/>
    <w:rsid w:val="42FD6638"/>
    <w:rsid w:val="4304379E"/>
    <w:rsid w:val="43252112"/>
    <w:rsid w:val="432C7EAA"/>
    <w:rsid w:val="43325AF1"/>
    <w:rsid w:val="433915CF"/>
    <w:rsid w:val="43403461"/>
    <w:rsid w:val="434669BF"/>
    <w:rsid w:val="435B45EE"/>
    <w:rsid w:val="435B7641"/>
    <w:rsid w:val="435C617E"/>
    <w:rsid w:val="436C7C06"/>
    <w:rsid w:val="436E57F2"/>
    <w:rsid w:val="43710C1D"/>
    <w:rsid w:val="437B6C5F"/>
    <w:rsid w:val="437E636E"/>
    <w:rsid w:val="43865CF5"/>
    <w:rsid w:val="438749BD"/>
    <w:rsid w:val="43874D2A"/>
    <w:rsid w:val="43877951"/>
    <w:rsid w:val="438A5883"/>
    <w:rsid w:val="43940AE5"/>
    <w:rsid w:val="43943D69"/>
    <w:rsid w:val="43953C90"/>
    <w:rsid w:val="43963D05"/>
    <w:rsid w:val="43997526"/>
    <w:rsid w:val="43A5436A"/>
    <w:rsid w:val="43AD417B"/>
    <w:rsid w:val="43B51512"/>
    <w:rsid w:val="43B520DE"/>
    <w:rsid w:val="43C92B88"/>
    <w:rsid w:val="43CA712A"/>
    <w:rsid w:val="43CC495B"/>
    <w:rsid w:val="43CE322B"/>
    <w:rsid w:val="43D36DD9"/>
    <w:rsid w:val="43F67E6E"/>
    <w:rsid w:val="43FF71D5"/>
    <w:rsid w:val="44036AA1"/>
    <w:rsid w:val="44041C21"/>
    <w:rsid w:val="44060E07"/>
    <w:rsid w:val="440741A5"/>
    <w:rsid w:val="440E1E28"/>
    <w:rsid w:val="44125967"/>
    <w:rsid w:val="44183A42"/>
    <w:rsid w:val="44190499"/>
    <w:rsid w:val="441C5BFC"/>
    <w:rsid w:val="442078A8"/>
    <w:rsid w:val="442376E2"/>
    <w:rsid w:val="44257F17"/>
    <w:rsid w:val="4428671F"/>
    <w:rsid w:val="44315351"/>
    <w:rsid w:val="444F10D9"/>
    <w:rsid w:val="44537EE7"/>
    <w:rsid w:val="44540661"/>
    <w:rsid w:val="4456687C"/>
    <w:rsid w:val="445F256F"/>
    <w:rsid w:val="44685A60"/>
    <w:rsid w:val="446E393E"/>
    <w:rsid w:val="446E6745"/>
    <w:rsid w:val="447556CF"/>
    <w:rsid w:val="44777183"/>
    <w:rsid w:val="447B432D"/>
    <w:rsid w:val="448A72E7"/>
    <w:rsid w:val="448E2DB4"/>
    <w:rsid w:val="449271F9"/>
    <w:rsid w:val="44A140EF"/>
    <w:rsid w:val="44A655D1"/>
    <w:rsid w:val="44A9499F"/>
    <w:rsid w:val="44AB2072"/>
    <w:rsid w:val="44AE2C90"/>
    <w:rsid w:val="44AF7F47"/>
    <w:rsid w:val="44C03514"/>
    <w:rsid w:val="44C41616"/>
    <w:rsid w:val="44D12FC8"/>
    <w:rsid w:val="44D36D1F"/>
    <w:rsid w:val="44D80A4A"/>
    <w:rsid w:val="44DF1658"/>
    <w:rsid w:val="44E07BD9"/>
    <w:rsid w:val="44E50FB6"/>
    <w:rsid w:val="44ED00BF"/>
    <w:rsid w:val="44FB7090"/>
    <w:rsid w:val="45063399"/>
    <w:rsid w:val="4506692B"/>
    <w:rsid w:val="450947C8"/>
    <w:rsid w:val="45137095"/>
    <w:rsid w:val="45206821"/>
    <w:rsid w:val="45232A53"/>
    <w:rsid w:val="453030A3"/>
    <w:rsid w:val="453052E3"/>
    <w:rsid w:val="453B58ED"/>
    <w:rsid w:val="45415A98"/>
    <w:rsid w:val="4546562A"/>
    <w:rsid w:val="455861C4"/>
    <w:rsid w:val="457C6BB1"/>
    <w:rsid w:val="45807934"/>
    <w:rsid w:val="458843FE"/>
    <w:rsid w:val="458A240E"/>
    <w:rsid w:val="458E1294"/>
    <w:rsid w:val="459C2262"/>
    <w:rsid w:val="459F7E7A"/>
    <w:rsid w:val="45B076AE"/>
    <w:rsid w:val="45B46927"/>
    <w:rsid w:val="45B77D29"/>
    <w:rsid w:val="45BA1726"/>
    <w:rsid w:val="45C1781E"/>
    <w:rsid w:val="45D447D2"/>
    <w:rsid w:val="45D53D8B"/>
    <w:rsid w:val="45DC77D2"/>
    <w:rsid w:val="45E40686"/>
    <w:rsid w:val="45E557AC"/>
    <w:rsid w:val="45E67725"/>
    <w:rsid w:val="45EC4DFC"/>
    <w:rsid w:val="45EF6989"/>
    <w:rsid w:val="45F479CE"/>
    <w:rsid w:val="45F6755C"/>
    <w:rsid w:val="45FA0C27"/>
    <w:rsid w:val="460A4AD1"/>
    <w:rsid w:val="460E13CF"/>
    <w:rsid w:val="46181D70"/>
    <w:rsid w:val="461F189C"/>
    <w:rsid w:val="462154B0"/>
    <w:rsid w:val="462263FB"/>
    <w:rsid w:val="46281F46"/>
    <w:rsid w:val="4629275F"/>
    <w:rsid w:val="46396F58"/>
    <w:rsid w:val="46430A43"/>
    <w:rsid w:val="46475912"/>
    <w:rsid w:val="464F6C7F"/>
    <w:rsid w:val="46507B1E"/>
    <w:rsid w:val="46521525"/>
    <w:rsid w:val="4654205D"/>
    <w:rsid w:val="46630E76"/>
    <w:rsid w:val="466349AB"/>
    <w:rsid w:val="46710053"/>
    <w:rsid w:val="46711A22"/>
    <w:rsid w:val="46761D14"/>
    <w:rsid w:val="467C4EBF"/>
    <w:rsid w:val="468A1FF2"/>
    <w:rsid w:val="469029FD"/>
    <w:rsid w:val="46923910"/>
    <w:rsid w:val="469275A4"/>
    <w:rsid w:val="46936941"/>
    <w:rsid w:val="46A16074"/>
    <w:rsid w:val="46A62C5A"/>
    <w:rsid w:val="46A70791"/>
    <w:rsid w:val="46B577FB"/>
    <w:rsid w:val="46BA225D"/>
    <w:rsid w:val="46BA5BD8"/>
    <w:rsid w:val="46BE60C7"/>
    <w:rsid w:val="46C2445A"/>
    <w:rsid w:val="46C375D5"/>
    <w:rsid w:val="46C64CDD"/>
    <w:rsid w:val="46CB14B8"/>
    <w:rsid w:val="46CF6818"/>
    <w:rsid w:val="46D03D09"/>
    <w:rsid w:val="46D14026"/>
    <w:rsid w:val="46DD059E"/>
    <w:rsid w:val="46DF1A2A"/>
    <w:rsid w:val="46E34759"/>
    <w:rsid w:val="46E37580"/>
    <w:rsid w:val="46E46DCD"/>
    <w:rsid w:val="46FB13A7"/>
    <w:rsid w:val="46FC1DC4"/>
    <w:rsid w:val="47003610"/>
    <w:rsid w:val="4707375F"/>
    <w:rsid w:val="47075BC8"/>
    <w:rsid w:val="470A0DE4"/>
    <w:rsid w:val="470B432E"/>
    <w:rsid w:val="471512E1"/>
    <w:rsid w:val="471B4EF6"/>
    <w:rsid w:val="47216459"/>
    <w:rsid w:val="47304C59"/>
    <w:rsid w:val="47327EF7"/>
    <w:rsid w:val="473F38A2"/>
    <w:rsid w:val="474113C3"/>
    <w:rsid w:val="47524F94"/>
    <w:rsid w:val="475B0B83"/>
    <w:rsid w:val="475E7834"/>
    <w:rsid w:val="4769769E"/>
    <w:rsid w:val="476A6FFB"/>
    <w:rsid w:val="478844CC"/>
    <w:rsid w:val="478D71B3"/>
    <w:rsid w:val="47927529"/>
    <w:rsid w:val="4797279E"/>
    <w:rsid w:val="47A211CA"/>
    <w:rsid w:val="47A52601"/>
    <w:rsid w:val="47B06A4B"/>
    <w:rsid w:val="47B546D4"/>
    <w:rsid w:val="47C62C84"/>
    <w:rsid w:val="47C75031"/>
    <w:rsid w:val="47DA02D2"/>
    <w:rsid w:val="47DB5122"/>
    <w:rsid w:val="47FD72F2"/>
    <w:rsid w:val="47FF3824"/>
    <w:rsid w:val="48121F78"/>
    <w:rsid w:val="48132218"/>
    <w:rsid w:val="4813761D"/>
    <w:rsid w:val="481D2334"/>
    <w:rsid w:val="48202D56"/>
    <w:rsid w:val="482512BA"/>
    <w:rsid w:val="48270C74"/>
    <w:rsid w:val="482834B2"/>
    <w:rsid w:val="483F236B"/>
    <w:rsid w:val="483F7CC2"/>
    <w:rsid w:val="48517373"/>
    <w:rsid w:val="485173E6"/>
    <w:rsid w:val="485563E5"/>
    <w:rsid w:val="48556A0E"/>
    <w:rsid w:val="485633CB"/>
    <w:rsid w:val="48582F13"/>
    <w:rsid w:val="485A1A1F"/>
    <w:rsid w:val="485A20C6"/>
    <w:rsid w:val="48603F38"/>
    <w:rsid w:val="48613310"/>
    <w:rsid w:val="486B2E6D"/>
    <w:rsid w:val="486D7E1A"/>
    <w:rsid w:val="486E3300"/>
    <w:rsid w:val="486E39D0"/>
    <w:rsid w:val="488C6E16"/>
    <w:rsid w:val="489A23B6"/>
    <w:rsid w:val="48A6203D"/>
    <w:rsid w:val="48B53C0C"/>
    <w:rsid w:val="48BA7972"/>
    <w:rsid w:val="48BF1991"/>
    <w:rsid w:val="48C7055E"/>
    <w:rsid w:val="48CE6080"/>
    <w:rsid w:val="48D05CDA"/>
    <w:rsid w:val="48D75EC3"/>
    <w:rsid w:val="48DC174C"/>
    <w:rsid w:val="48E91A8E"/>
    <w:rsid w:val="48EF5360"/>
    <w:rsid w:val="48F92351"/>
    <w:rsid w:val="49050ACE"/>
    <w:rsid w:val="49090B0C"/>
    <w:rsid w:val="4916149C"/>
    <w:rsid w:val="491A6994"/>
    <w:rsid w:val="49206B19"/>
    <w:rsid w:val="492F58C3"/>
    <w:rsid w:val="49307583"/>
    <w:rsid w:val="493253FD"/>
    <w:rsid w:val="49327E0E"/>
    <w:rsid w:val="4937317A"/>
    <w:rsid w:val="49390632"/>
    <w:rsid w:val="494502A2"/>
    <w:rsid w:val="494D1195"/>
    <w:rsid w:val="494E358E"/>
    <w:rsid w:val="49541BD4"/>
    <w:rsid w:val="49555A66"/>
    <w:rsid w:val="49557068"/>
    <w:rsid w:val="495D203D"/>
    <w:rsid w:val="495E408D"/>
    <w:rsid w:val="49600834"/>
    <w:rsid w:val="496F0264"/>
    <w:rsid w:val="49743978"/>
    <w:rsid w:val="497E5504"/>
    <w:rsid w:val="49814AEE"/>
    <w:rsid w:val="49867332"/>
    <w:rsid w:val="49876282"/>
    <w:rsid w:val="498D4513"/>
    <w:rsid w:val="49977824"/>
    <w:rsid w:val="499E2EE5"/>
    <w:rsid w:val="499F4895"/>
    <w:rsid w:val="49AB5C25"/>
    <w:rsid w:val="49B2631C"/>
    <w:rsid w:val="49BD156F"/>
    <w:rsid w:val="49C54599"/>
    <w:rsid w:val="49CD23DE"/>
    <w:rsid w:val="49CD3314"/>
    <w:rsid w:val="49D337D5"/>
    <w:rsid w:val="49D77FBE"/>
    <w:rsid w:val="49E10046"/>
    <w:rsid w:val="49EF7183"/>
    <w:rsid w:val="4A05749A"/>
    <w:rsid w:val="4A2507BC"/>
    <w:rsid w:val="4A287111"/>
    <w:rsid w:val="4A2C075A"/>
    <w:rsid w:val="4A3847DC"/>
    <w:rsid w:val="4A395094"/>
    <w:rsid w:val="4A3C33A8"/>
    <w:rsid w:val="4A41777B"/>
    <w:rsid w:val="4A472589"/>
    <w:rsid w:val="4A4868E8"/>
    <w:rsid w:val="4A4C41E6"/>
    <w:rsid w:val="4A4D51AB"/>
    <w:rsid w:val="4A573EEA"/>
    <w:rsid w:val="4A6E1436"/>
    <w:rsid w:val="4A747C13"/>
    <w:rsid w:val="4A785077"/>
    <w:rsid w:val="4A914B27"/>
    <w:rsid w:val="4A977D7B"/>
    <w:rsid w:val="4AA44169"/>
    <w:rsid w:val="4AA4642A"/>
    <w:rsid w:val="4AA972BF"/>
    <w:rsid w:val="4AB06089"/>
    <w:rsid w:val="4ABF671D"/>
    <w:rsid w:val="4AC725F3"/>
    <w:rsid w:val="4ACC6EF9"/>
    <w:rsid w:val="4AE14EC6"/>
    <w:rsid w:val="4AF02A01"/>
    <w:rsid w:val="4AF36718"/>
    <w:rsid w:val="4AF50C7A"/>
    <w:rsid w:val="4AFA0E02"/>
    <w:rsid w:val="4AFC7230"/>
    <w:rsid w:val="4B00550E"/>
    <w:rsid w:val="4B0061A6"/>
    <w:rsid w:val="4B017C81"/>
    <w:rsid w:val="4B034225"/>
    <w:rsid w:val="4B0522C0"/>
    <w:rsid w:val="4B18114E"/>
    <w:rsid w:val="4B206AC8"/>
    <w:rsid w:val="4B280949"/>
    <w:rsid w:val="4B28531A"/>
    <w:rsid w:val="4B313E28"/>
    <w:rsid w:val="4B3804D6"/>
    <w:rsid w:val="4B507D50"/>
    <w:rsid w:val="4B5363FF"/>
    <w:rsid w:val="4B5A4478"/>
    <w:rsid w:val="4B5E37AB"/>
    <w:rsid w:val="4B6914ED"/>
    <w:rsid w:val="4B6D28D5"/>
    <w:rsid w:val="4B744837"/>
    <w:rsid w:val="4B7568BF"/>
    <w:rsid w:val="4B7D25C0"/>
    <w:rsid w:val="4B88168A"/>
    <w:rsid w:val="4B8B07CC"/>
    <w:rsid w:val="4B922DCC"/>
    <w:rsid w:val="4B9C4D94"/>
    <w:rsid w:val="4BA40E89"/>
    <w:rsid w:val="4BA660A0"/>
    <w:rsid w:val="4BB46F55"/>
    <w:rsid w:val="4BC32200"/>
    <w:rsid w:val="4BCB6644"/>
    <w:rsid w:val="4BD05B2C"/>
    <w:rsid w:val="4BD37677"/>
    <w:rsid w:val="4BD75632"/>
    <w:rsid w:val="4BD9577A"/>
    <w:rsid w:val="4BE47A0E"/>
    <w:rsid w:val="4BEB41AA"/>
    <w:rsid w:val="4BEC4805"/>
    <w:rsid w:val="4BF154C3"/>
    <w:rsid w:val="4BFB2933"/>
    <w:rsid w:val="4C0673EC"/>
    <w:rsid w:val="4C090229"/>
    <w:rsid w:val="4C13559E"/>
    <w:rsid w:val="4C14322D"/>
    <w:rsid w:val="4C1720D4"/>
    <w:rsid w:val="4C1879DA"/>
    <w:rsid w:val="4C1B04FE"/>
    <w:rsid w:val="4C1F7B7C"/>
    <w:rsid w:val="4C216C9F"/>
    <w:rsid w:val="4C226B0F"/>
    <w:rsid w:val="4C2A7E7E"/>
    <w:rsid w:val="4C345A61"/>
    <w:rsid w:val="4C3505E1"/>
    <w:rsid w:val="4C35439C"/>
    <w:rsid w:val="4C3D394A"/>
    <w:rsid w:val="4C57299C"/>
    <w:rsid w:val="4C594BA4"/>
    <w:rsid w:val="4C5E26CA"/>
    <w:rsid w:val="4C6F6F81"/>
    <w:rsid w:val="4C720D0E"/>
    <w:rsid w:val="4C765E2B"/>
    <w:rsid w:val="4C7E0ED1"/>
    <w:rsid w:val="4C7F2085"/>
    <w:rsid w:val="4C811E19"/>
    <w:rsid w:val="4C846500"/>
    <w:rsid w:val="4C8D509D"/>
    <w:rsid w:val="4CA21125"/>
    <w:rsid w:val="4CA971F3"/>
    <w:rsid w:val="4CB11939"/>
    <w:rsid w:val="4CB32DC7"/>
    <w:rsid w:val="4CBC5E7B"/>
    <w:rsid w:val="4CC04BB1"/>
    <w:rsid w:val="4CC622E8"/>
    <w:rsid w:val="4CC659AE"/>
    <w:rsid w:val="4CC76DCE"/>
    <w:rsid w:val="4CD86CBB"/>
    <w:rsid w:val="4CDA3315"/>
    <w:rsid w:val="4CDE5F37"/>
    <w:rsid w:val="4CE101EA"/>
    <w:rsid w:val="4CEE72F6"/>
    <w:rsid w:val="4CEF020E"/>
    <w:rsid w:val="4CF6176A"/>
    <w:rsid w:val="4CF61B2D"/>
    <w:rsid w:val="4CFD7955"/>
    <w:rsid w:val="4D016080"/>
    <w:rsid w:val="4D106718"/>
    <w:rsid w:val="4D1417FA"/>
    <w:rsid w:val="4D144873"/>
    <w:rsid w:val="4D160029"/>
    <w:rsid w:val="4D194BE5"/>
    <w:rsid w:val="4D1A79B0"/>
    <w:rsid w:val="4D290DF4"/>
    <w:rsid w:val="4D2C5CE1"/>
    <w:rsid w:val="4D335CBD"/>
    <w:rsid w:val="4D362348"/>
    <w:rsid w:val="4D365C5D"/>
    <w:rsid w:val="4D3E6604"/>
    <w:rsid w:val="4D3F7910"/>
    <w:rsid w:val="4D67151D"/>
    <w:rsid w:val="4D67290A"/>
    <w:rsid w:val="4D6E024D"/>
    <w:rsid w:val="4D6E4598"/>
    <w:rsid w:val="4D756883"/>
    <w:rsid w:val="4D77628A"/>
    <w:rsid w:val="4D7C3C63"/>
    <w:rsid w:val="4D820748"/>
    <w:rsid w:val="4D827EFD"/>
    <w:rsid w:val="4D865955"/>
    <w:rsid w:val="4D8F6645"/>
    <w:rsid w:val="4D923B07"/>
    <w:rsid w:val="4DAA171B"/>
    <w:rsid w:val="4DB052D3"/>
    <w:rsid w:val="4DBD58E2"/>
    <w:rsid w:val="4DC114E0"/>
    <w:rsid w:val="4DC20AF1"/>
    <w:rsid w:val="4DC271D6"/>
    <w:rsid w:val="4DC556BF"/>
    <w:rsid w:val="4DC710FA"/>
    <w:rsid w:val="4DD22CE0"/>
    <w:rsid w:val="4DD93E53"/>
    <w:rsid w:val="4DDB5D3D"/>
    <w:rsid w:val="4DE51119"/>
    <w:rsid w:val="4DF54B4A"/>
    <w:rsid w:val="4DF8270E"/>
    <w:rsid w:val="4DFF6650"/>
    <w:rsid w:val="4E06396A"/>
    <w:rsid w:val="4E0B30C3"/>
    <w:rsid w:val="4E0E160A"/>
    <w:rsid w:val="4E0E6C74"/>
    <w:rsid w:val="4E13578A"/>
    <w:rsid w:val="4E187B51"/>
    <w:rsid w:val="4E190C9D"/>
    <w:rsid w:val="4E1B3380"/>
    <w:rsid w:val="4E21310F"/>
    <w:rsid w:val="4E240EB8"/>
    <w:rsid w:val="4E2B2D08"/>
    <w:rsid w:val="4E2C055F"/>
    <w:rsid w:val="4E2F6784"/>
    <w:rsid w:val="4E325AD3"/>
    <w:rsid w:val="4E3848F3"/>
    <w:rsid w:val="4E3E025C"/>
    <w:rsid w:val="4E492E39"/>
    <w:rsid w:val="4E4B2257"/>
    <w:rsid w:val="4E5670C8"/>
    <w:rsid w:val="4E5833E2"/>
    <w:rsid w:val="4E697455"/>
    <w:rsid w:val="4E761D6B"/>
    <w:rsid w:val="4E76718D"/>
    <w:rsid w:val="4E855427"/>
    <w:rsid w:val="4E884C04"/>
    <w:rsid w:val="4E914C14"/>
    <w:rsid w:val="4E9237F8"/>
    <w:rsid w:val="4E983308"/>
    <w:rsid w:val="4E985E97"/>
    <w:rsid w:val="4EA41851"/>
    <w:rsid w:val="4EA70714"/>
    <w:rsid w:val="4EAA42C5"/>
    <w:rsid w:val="4EAB553C"/>
    <w:rsid w:val="4EBE3AEC"/>
    <w:rsid w:val="4EBF07F2"/>
    <w:rsid w:val="4EC345C7"/>
    <w:rsid w:val="4ECC43FA"/>
    <w:rsid w:val="4ECF478C"/>
    <w:rsid w:val="4EDD6EF4"/>
    <w:rsid w:val="4EDE7B49"/>
    <w:rsid w:val="4EF433C6"/>
    <w:rsid w:val="4EFF74D9"/>
    <w:rsid w:val="4F123CE6"/>
    <w:rsid w:val="4F132A4A"/>
    <w:rsid w:val="4F182A01"/>
    <w:rsid w:val="4F18556A"/>
    <w:rsid w:val="4F1F4A53"/>
    <w:rsid w:val="4F2754F8"/>
    <w:rsid w:val="4F293830"/>
    <w:rsid w:val="4F2A7E31"/>
    <w:rsid w:val="4F2F45B1"/>
    <w:rsid w:val="4F343BED"/>
    <w:rsid w:val="4F363498"/>
    <w:rsid w:val="4F393431"/>
    <w:rsid w:val="4F3A3A19"/>
    <w:rsid w:val="4F3F2B57"/>
    <w:rsid w:val="4F4C5D33"/>
    <w:rsid w:val="4F500BB2"/>
    <w:rsid w:val="4F52303C"/>
    <w:rsid w:val="4F5850CA"/>
    <w:rsid w:val="4F607C24"/>
    <w:rsid w:val="4F64144F"/>
    <w:rsid w:val="4F734AC3"/>
    <w:rsid w:val="4F783B0B"/>
    <w:rsid w:val="4F8A4CF1"/>
    <w:rsid w:val="4F925A7B"/>
    <w:rsid w:val="4F9A2BAE"/>
    <w:rsid w:val="4FAB5EAD"/>
    <w:rsid w:val="4FAF0867"/>
    <w:rsid w:val="4FAF4F2D"/>
    <w:rsid w:val="4FB44AC4"/>
    <w:rsid w:val="4FBF30C1"/>
    <w:rsid w:val="4FC23120"/>
    <w:rsid w:val="4FC9624E"/>
    <w:rsid w:val="4FD14839"/>
    <w:rsid w:val="4FD65A01"/>
    <w:rsid w:val="4FE139DD"/>
    <w:rsid w:val="4FEA2143"/>
    <w:rsid w:val="4FEB044D"/>
    <w:rsid w:val="4FF12272"/>
    <w:rsid w:val="4FFC0670"/>
    <w:rsid w:val="5007008A"/>
    <w:rsid w:val="50114200"/>
    <w:rsid w:val="501B26C4"/>
    <w:rsid w:val="502B2DFB"/>
    <w:rsid w:val="502B3A54"/>
    <w:rsid w:val="502D1A46"/>
    <w:rsid w:val="5030271F"/>
    <w:rsid w:val="50312376"/>
    <w:rsid w:val="50360A6D"/>
    <w:rsid w:val="50392D53"/>
    <w:rsid w:val="503B7D53"/>
    <w:rsid w:val="503D587A"/>
    <w:rsid w:val="50420ECE"/>
    <w:rsid w:val="504559D2"/>
    <w:rsid w:val="504566E7"/>
    <w:rsid w:val="50462D23"/>
    <w:rsid w:val="505406DC"/>
    <w:rsid w:val="50552EFC"/>
    <w:rsid w:val="50591950"/>
    <w:rsid w:val="50643F2A"/>
    <w:rsid w:val="507C5297"/>
    <w:rsid w:val="508E2AA8"/>
    <w:rsid w:val="508E7D12"/>
    <w:rsid w:val="509523DD"/>
    <w:rsid w:val="5095582F"/>
    <w:rsid w:val="509F397B"/>
    <w:rsid w:val="50A47A64"/>
    <w:rsid w:val="50A72302"/>
    <w:rsid w:val="50C14A5C"/>
    <w:rsid w:val="50C742D5"/>
    <w:rsid w:val="50DF6E25"/>
    <w:rsid w:val="50E15F04"/>
    <w:rsid w:val="50E42980"/>
    <w:rsid w:val="50E55C49"/>
    <w:rsid w:val="50EB67E1"/>
    <w:rsid w:val="50F150B3"/>
    <w:rsid w:val="50F623A0"/>
    <w:rsid w:val="50FB7026"/>
    <w:rsid w:val="51131A02"/>
    <w:rsid w:val="511D250C"/>
    <w:rsid w:val="513F460A"/>
    <w:rsid w:val="514C01E2"/>
    <w:rsid w:val="514D42AC"/>
    <w:rsid w:val="51647CB9"/>
    <w:rsid w:val="517C5798"/>
    <w:rsid w:val="517F4092"/>
    <w:rsid w:val="51854F36"/>
    <w:rsid w:val="51905CFB"/>
    <w:rsid w:val="51936894"/>
    <w:rsid w:val="51A07593"/>
    <w:rsid w:val="51A109D4"/>
    <w:rsid w:val="51A26E77"/>
    <w:rsid w:val="51B17067"/>
    <w:rsid w:val="51B8140F"/>
    <w:rsid w:val="51C035A3"/>
    <w:rsid w:val="51C707D0"/>
    <w:rsid w:val="51C761E8"/>
    <w:rsid w:val="51CB388D"/>
    <w:rsid w:val="51D03EB1"/>
    <w:rsid w:val="51E13704"/>
    <w:rsid w:val="51E74F3E"/>
    <w:rsid w:val="51ED3886"/>
    <w:rsid w:val="51EF30E2"/>
    <w:rsid w:val="51F96110"/>
    <w:rsid w:val="52020F2B"/>
    <w:rsid w:val="52027A80"/>
    <w:rsid w:val="52156B91"/>
    <w:rsid w:val="52296229"/>
    <w:rsid w:val="522E7926"/>
    <w:rsid w:val="523959CF"/>
    <w:rsid w:val="52486336"/>
    <w:rsid w:val="524E62C1"/>
    <w:rsid w:val="524F4634"/>
    <w:rsid w:val="5254034B"/>
    <w:rsid w:val="525A1C3C"/>
    <w:rsid w:val="52617D64"/>
    <w:rsid w:val="52651A6E"/>
    <w:rsid w:val="5276778B"/>
    <w:rsid w:val="52795012"/>
    <w:rsid w:val="52826881"/>
    <w:rsid w:val="529A4BA4"/>
    <w:rsid w:val="529F58A7"/>
    <w:rsid w:val="52B020A4"/>
    <w:rsid w:val="52B875B6"/>
    <w:rsid w:val="52BC09DE"/>
    <w:rsid w:val="52BC1E37"/>
    <w:rsid w:val="52C409D5"/>
    <w:rsid w:val="52C64377"/>
    <w:rsid w:val="52CB0B59"/>
    <w:rsid w:val="52CE2728"/>
    <w:rsid w:val="52D64CBB"/>
    <w:rsid w:val="52DB5645"/>
    <w:rsid w:val="52E0252B"/>
    <w:rsid w:val="52E2702F"/>
    <w:rsid w:val="52E55670"/>
    <w:rsid w:val="52E637EB"/>
    <w:rsid w:val="52E72380"/>
    <w:rsid w:val="52E837CD"/>
    <w:rsid w:val="52EE6547"/>
    <w:rsid w:val="52F2048F"/>
    <w:rsid w:val="52F247E3"/>
    <w:rsid w:val="52F57ED0"/>
    <w:rsid w:val="52FA58EC"/>
    <w:rsid w:val="52FB1A47"/>
    <w:rsid w:val="52FB39F4"/>
    <w:rsid w:val="52FF157B"/>
    <w:rsid w:val="53011F4D"/>
    <w:rsid w:val="53026C6C"/>
    <w:rsid w:val="530B0E17"/>
    <w:rsid w:val="530D5AD3"/>
    <w:rsid w:val="5328049F"/>
    <w:rsid w:val="53303248"/>
    <w:rsid w:val="533850A6"/>
    <w:rsid w:val="53536CFB"/>
    <w:rsid w:val="5357741B"/>
    <w:rsid w:val="535C67D3"/>
    <w:rsid w:val="535F1576"/>
    <w:rsid w:val="53661F7D"/>
    <w:rsid w:val="5375115D"/>
    <w:rsid w:val="53766AB9"/>
    <w:rsid w:val="5378223C"/>
    <w:rsid w:val="537A4085"/>
    <w:rsid w:val="537C04AB"/>
    <w:rsid w:val="538262D7"/>
    <w:rsid w:val="53862093"/>
    <w:rsid w:val="53887610"/>
    <w:rsid w:val="53921C4F"/>
    <w:rsid w:val="53934BD5"/>
    <w:rsid w:val="53950BE8"/>
    <w:rsid w:val="539F51F4"/>
    <w:rsid w:val="53A90379"/>
    <w:rsid w:val="53AA3152"/>
    <w:rsid w:val="53AE017D"/>
    <w:rsid w:val="53AF0BC7"/>
    <w:rsid w:val="53B77D33"/>
    <w:rsid w:val="53B92D35"/>
    <w:rsid w:val="53BC7250"/>
    <w:rsid w:val="53C86345"/>
    <w:rsid w:val="53D07257"/>
    <w:rsid w:val="53D27C3E"/>
    <w:rsid w:val="53D852B7"/>
    <w:rsid w:val="53DB0563"/>
    <w:rsid w:val="53DC31A1"/>
    <w:rsid w:val="53E14B4B"/>
    <w:rsid w:val="53F64965"/>
    <w:rsid w:val="53F94EFE"/>
    <w:rsid w:val="5402338C"/>
    <w:rsid w:val="54044D62"/>
    <w:rsid w:val="541520B7"/>
    <w:rsid w:val="54283DD2"/>
    <w:rsid w:val="5438485A"/>
    <w:rsid w:val="543A29DD"/>
    <w:rsid w:val="544406C5"/>
    <w:rsid w:val="544861E9"/>
    <w:rsid w:val="544C29BF"/>
    <w:rsid w:val="54570D8F"/>
    <w:rsid w:val="54576885"/>
    <w:rsid w:val="54601C4A"/>
    <w:rsid w:val="54661610"/>
    <w:rsid w:val="54674250"/>
    <w:rsid w:val="547171B1"/>
    <w:rsid w:val="54762FD0"/>
    <w:rsid w:val="548303E1"/>
    <w:rsid w:val="548F6D13"/>
    <w:rsid w:val="54940329"/>
    <w:rsid w:val="54A45E9F"/>
    <w:rsid w:val="54A87A3C"/>
    <w:rsid w:val="54A93A2A"/>
    <w:rsid w:val="54AB087A"/>
    <w:rsid w:val="54AE4631"/>
    <w:rsid w:val="54B27A35"/>
    <w:rsid w:val="54B94BC3"/>
    <w:rsid w:val="54BA5742"/>
    <w:rsid w:val="54BB6836"/>
    <w:rsid w:val="54C329A3"/>
    <w:rsid w:val="54C8306E"/>
    <w:rsid w:val="54CB6C6E"/>
    <w:rsid w:val="54CE03BC"/>
    <w:rsid w:val="54E40BA2"/>
    <w:rsid w:val="54EB7B86"/>
    <w:rsid w:val="54EC41A8"/>
    <w:rsid w:val="54F42756"/>
    <w:rsid w:val="54F60945"/>
    <w:rsid w:val="54F66D8B"/>
    <w:rsid w:val="54F826FC"/>
    <w:rsid w:val="54FC35B9"/>
    <w:rsid w:val="55030C87"/>
    <w:rsid w:val="550937F1"/>
    <w:rsid w:val="5513791A"/>
    <w:rsid w:val="551E6272"/>
    <w:rsid w:val="55397E51"/>
    <w:rsid w:val="55475390"/>
    <w:rsid w:val="555965AD"/>
    <w:rsid w:val="555E794F"/>
    <w:rsid w:val="55603AA7"/>
    <w:rsid w:val="55675952"/>
    <w:rsid w:val="556811EA"/>
    <w:rsid w:val="556D3A49"/>
    <w:rsid w:val="55795AF1"/>
    <w:rsid w:val="558D71AE"/>
    <w:rsid w:val="558D74EC"/>
    <w:rsid w:val="55930EE6"/>
    <w:rsid w:val="55A06E3C"/>
    <w:rsid w:val="55A557F3"/>
    <w:rsid w:val="55B41ABB"/>
    <w:rsid w:val="55BE11AA"/>
    <w:rsid w:val="55C43CC0"/>
    <w:rsid w:val="55CE07F3"/>
    <w:rsid w:val="55D34D41"/>
    <w:rsid w:val="55D767C3"/>
    <w:rsid w:val="55E14FB6"/>
    <w:rsid w:val="55E93590"/>
    <w:rsid w:val="55EE371F"/>
    <w:rsid w:val="55EF6B53"/>
    <w:rsid w:val="560B4A80"/>
    <w:rsid w:val="5624411B"/>
    <w:rsid w:val="562F3DF2"/>
    <w:rsid w:val="563607AE"/>
    <w:rsid w:val="5638401C"/>
    <w:rsid w:val="563D3F48"/>
    <w:rsid w:val="564638A2"/>
    <w:rsid w:val="56464F8C"/>
    <w:rsid w:val="564D5948"/>
    <w:rsid w:val="564E0D04"/>
    <w:rsid w:val="56512C07"/>
    <w:rsid w:val="565652C5"/>
    <w:rsid w:val="565969D7"/>
    <w:rsid w:val="566073B5"/>
    <w:rsid w:val="566D5B88"/>
    <w:rsid w:val="566E473B"/>
    <w:rsid w:val="56794634"/>
    <w:rsid w:val="56957058"/>
    <w:rsid w:val="56960B6F"/>
    <w:rsid w:val="56AB13BA"/>
    <w:rsid w:val="56B17915"/>
    <w:rsid w:val="56B2363D"/>
    <w:rsid w:val="56B85824"/>
    <w:rsid w:val="56B97128"/>
    <w:rsid w:val="56C66580"/>
    <w:rsid w:val="56CA2EAE"/>
    <w:rsid w:val="56CB5E41"/>
    <w:rsid w:val="56CF5DCD"/>
    <w:rsid w:val="56D1120E"/>
    <w:rsid w:val="56D92D51"/>
    <w:rsid w:val="56E30BB6"/>
    <w:rsid w:val="56E41F85"/>
    <w:rsid w:val="56E9058C"/>
    <w:rsid w:val="56ED6C69"/>
    <w:rsid w:val="56EF4731"/>
    <w:rsid w:val="56F356E3"/>
    <w:rsid w:val="570261F8"/>
    <w:rsid w:val="570311C1"/>
    <w:rsid w:val="57055556"/>
    <w:rsid w:val="57060B39"/>
    <w:rsid w:val="570828BC"/>
    <w:rsid w:val="57145C10"/>
    <w:rsid w:val="57217DA4"/>
    <w:rsid w:val="572A030C"/>
    <w:rsid w:val="572D4D10"/>
    <w:rsid w:val="573C31A4"/>
    <w:rsid w:val="573F7BE3"/>
    <w:rsid w:val="57402CA9"/>
    <w:rsid w:val="57466576"/>
    <w:rsid w:val="574A05AD"/>
    <w:rsid w:val="574D111E"/>
    <w:rsid w:val="574E7FFE"/>
    <w:rsid w:val="57545F12"/>
    <w:rsid w:val="576D3B4A"/>
    <w:rsid w:val="577708BC"/>
    <w:rsid w:val="577A30B1"/>
    <w:rsid w:val="57820D96"/>
    <w:rsid w:val="57821F63"/>
    <w:rsid w:val="57830B33"/>
    <w:rsid w:val="57854166"/>
    <w:rsid w:val="57857B3B"/>
    <w:rsid w:val="5786774C"/>
    <w:rsid w:val="57930C70"/>
    <w:rsid w:val="57A53561"/>
    <w:rsid w:val="57A71119"/>
    <w:rsid w:val="57A7507E"/>
    <w:rsid w:val="57C90070"/>
    <w:rsid w:val="57D976FD"/>
    <w:rsid w:val="57E64EBB"/>
    <w:rsid w:val="57E87321"/>
    <w:rsid w:val="57E91A0F"/>
    <w:rsid w:val="57EF65D8"/>
    <w:rsid w:val="57F05C12"/>
    <w:rsid w:val="57F2126D"/>
    <w:rsid w:val="57FA796C"/>
    <w:rsid w:val="57FC3F16"/>
    <w:rsid w:val="58036C4C"/>
    <w:rsid w:val="580372B9"/>
    <w:rsid w:val="58180C1A"/>
    <w:rsid w:val="581D1CC9"/>
    <w:rsid w:val="581D4807"/>
    <w:rsid w:val="58243862"/>
    <w:rsid w:val="582C774C"/>
    <w:rsid w:val="583329E3"/>
    <w:rsid w:val="58402548"/>
    <w:rsid w:val="584C0857"/>
    <w:rsid w:val="584C558A"/>
    <w:rsid w:val="584F2EBB"/>
    <w:rsid w:val="58506F53"/>
    <w:rsid w:val="58530F87"/>
    <w:rsid w:val="58532125"/>
    <w:rsid w:val="585B3016"/>
    <w:rsid w:val="5865469B"/>
    <w:rsid w:val="586B79C8"/>
    <w:rsid w:val="587368DE"/>
    <w:rsid w:val="58743E17"/>
    <w:rsid w:val="588209B4"/>
    <w:rsid w:val="58821C59"/>
    <w:rsid w:val="588E340A"/>
    <w:rsid w:val="588F33BC"/>
    <w:rsid w:val="58B27E0A"/>
    <w:rsid w:val="58B40BE6"/>
    <w:rsid w:val="58BA14C4"/>
    <w:rsid w:val="58C063C8"/>
    <w:rsid w:val="58C06813"/>
    <w:rsid w:val="58CA5720"/>
    <w:rsid w:val="58D019F5"/>
    <w:rsid w:val="58D422F8"/>
    <w:rsid w:val="58E003D0"/>
    <w:rsid w:val="58E44BBF"/>
    <w:rsid w:val="58ED7DE5"/>
    <w:rsid w:val="58F214EB"/>
    <w:rsid w:val="590A5CB4"/>
    <w:rsid w:val="590F32AA"/>
    <w:rsid w:val="5916314E"/>
    <w:rsid w:val="591D3093"/>
    <w:rsid w:val="59224EBF"/>
    <w:rsid w:val="59287545"/>
    <w:rsid w:val="592C46FE"/>
    <w:rsid w:val="59301B1C"/>
    <w:rsid w:val="59340E39"/>
    <w:rsid w:val="59356D3C"/>
    <w:rsid w:val="593B619A"/>
    <w:rsid w:val="593D2EED"/>
    <w:rsid w:val="594D5800"/>
    <w:rsid w:val="5955698B"/>
    <w:rsid w:val="595722E0"/>
    <w:rsid w:val="5969335C"/>
    <w:rsid w:val="59725D7D"/>
    <w:rsid w:val="598114C1"/>
    <w:rsid w:val="59842FB7"/>
    <w:rsid w:val="59874311"/>
    <w:rsid w:val="598B40FD"/>
    <w:rsid w:val="59914995"/>
    <w:rsid w:val="599B0361"/>
    <w:rsid w:val="59A05735"/>
    <w:rsid w:val="59A0672E"/>
    <w:rsid w:val="59A34FFE"/>
    <w:rsid w:val="59A47939"/>
    <w:rsid w:val="59A543E1"/>
    <w:rsid w:val="59AC6B0E"/>
    <w:rsid w:val="59AC7FAC"/>
    <w:rsid w:val="59B91899"/>
    <w:rsid w:val="59C303C7"/>
    <w:rsid w:val="59C531DC"/>
    <w:rsid w:val="59C73328"/>
    <w:rsid w:val="59CF57F6"/>
    <w:rsid w:val="59D41490"/>
    <w:rsid w:val="59DB3A28"/>
    <w:rsid w:val="59E33BC7"/>
    <w:rsid w:val="59F04086"/>
    <w:rsid w:val="59F806FC"/>
    <w:rsid w:val="59F86CBC"/>
    <w:rsid w:val="59FA3511"/>
    <w:rsid w:val="5A064FFD"/>
    <w:rsid w:val="5A0C3B8F"/>
    <w:rsid w:val="5A1409DD"/>
    <w:rsid w:val="5A1648E6"/>
    <w:rsid w:val="5A173274"/>
    <w:rsid w:val="5A28685A"/>
    <w:rsid w:val="5A336647"/>
    <w:rsid w:val="5A5A09AD"/>
    <w:rsid w:val="5A5B4306"/>
    <w:rsid w:val="5A6F6371"/>
    <w:rsid w:val="5A761353"/>
    <w:rsid w:val="5A882237"/>
    <w:rsid w:val="5A967E2C"/>
    <w:rsid w:val="5A981590"/>
    <w:rsid w:val="5AAD7858"/>
    <w:rsid w:val="5AB301E0"/>
    <w:rsid w:val="5AB80997"/>
    <w:rsid w:val="5AC124C7"/>
    <w:rsid w:val="5AC16921"/>
    <w:rsid w:val="5AC51BEC"/>
    <w:rsid w:val="5AD83D7E"/>
    <w:rsid w:val="5AF12932"/>
    <w:rsid w:val="5AF15497"/>
    <w:rsid w:val="5AFA347C"/>
    <w:rsid w:val="5B0758B6"/>
    <w:rsid w:val="5B0D7FC4"/>
    <w:rsid w:val="5B204A3F"/>
    <w:rsid w:val="5B2067CE"/>
    <w:rsid w:val="5B272D74"/>
    <w:rsid w:val="5B2D4062"/>
    <w:rsid w:val="5B3C4A58"/>
    <w:rsid w:val="5B3D57E3"/>
    <w:rsid w:val="5B4B100D"/>
    <w:rsid w:val="5B4D5E58"/>
    <w:rsid w:val="5B5D470B"/>
    <w:rsid w:val="5B635425"/>
    <w:rsid w:val="5B6D2B0A"/>
    <w:rsid w:val="5B6E70AA"/>
    <w:rsid w:val="5B6F5272"/>
    <w:rsid w:val="5B717C5B"/>
    <w:rsid w:val="5B767230"/>
    <w:rsid w:val="5B7A513D"/>
    <w:rsid w:val="5B841E43"/>
    <w:rsid w:val="5B884860"/>
    <w:rsid w:val="5B8A4269"/>
    <w:rsid w:val="5BA85629"/>
    <w:rsid w:val="5BBE5687"/>
    <w:rsid w:val="5BCC278B"/>
    <w:rsid w:val="5BD02760"/>
    <w:rsid w:val="5BD63961"/>
    <w:rsid w:val="5BDB6626"/>
    <w:rsid w:val="5BDC6768"/>
    <w:rsid w:val="5BE508CD"/>
    <w:rsid w:val="5BE66686"/>
    <w:rsid w:val="5BE76A47"/>
    <w:rsid w:val="5BE7781C"/>
    <w:rsid w:val="5BF76E1D"/>
    <w:rsid w:val="5BFE0848"/>
    <w:rsid w:val="5C0946FE"/>
    <w:rsid w:val="5C115F38"/>
    <w:rsid w:val="5C171E88"/>
    <w:rsid w:val="5C1A2BD4"/>
    <w:rsid w:val="5C1B5EA3"/>
    <w:rsid w:val="5C1C1B13"/>
    <w:rsid w:val="5C232BE5"/>
    <w:rsid w:val="5C373841"/>
    <w:rsid w:val="5C4A2EE4"/>
    <w:rsid w:val="5C4A44ED"/>
    <w:rsid w:val="5C506432"/>
    <w:rsid w:val="5C507E8B"/>
    <w:rsid w:val="5C566A52"/>
    <w:rsid w:val="5C63662D"/>
    <w:rsid w:val="5C783EC3"/>
    <w:rsid w:val="5C7D1797"/>
    <w:rsid w:val="5C7F42F0"/>
    <w:rsid w:val="5C854AEB"/>
    <w:rsid w:val="5C872790"/>
    <w:rsid w:val="5C8B15DC"/>
    <w:rsid w:val="5C952D10"/>
    <w:rsid w:val="5C991D03"/>
    <w:rsid w:val="5C9C69EF"/>
    <w:rsid w:val="5CB23483"/>
    <w:rsid w:val="5CB51D0F"/>
    <w:rsid w:val="5CB979D5"/>
    <w:rsid w:val="5CC04F30"/>
    <w:rsid w:val="5CC466CA"/>
    <w:rsid w:val="5CC94E7C"/>
    <w:rsid w:val="5CD763DE"/>
    <w:rsid w:val="5CD813CF"/>
    <w:rsid w:val="5CDA5B48"/>
    <w:rsid w:val="5CE668B2"/>
    <w:rsid w:val="5CE77D18"/>
    <w:rsid w:val="5CF7034C"/>
    <w:rsid w:val="5CFF1C15"/>
    <w:rsid w:val="5D086CFA"/>
    <w:rsid w:val="5D0F004E"/>
    <w:rsid w:val="5D185388"/>
    <w:rsid w:val="5D1A4DEB"/>
    <w:rsid w:val="5D1B0B20"/>
    <w:rsid w:val="5D2755AF"/>
    <w:rsid w:val="5D2964BD"/>
    <w:rsid w:val="5D375882"/>
    <w:rsid w:val="5D3B66C4"/>
    <w:rsid w:val="5D4D12B6"/>
    <w:rsid w:val="5D5A7135"/>
    <w:rsid w:val="5D623F20"/>
    <w:rsid w:val="5D6E08A8"/>
    <w:rsid w:val="5D721D75"/>
    <w:rsid w:val="5D7745D4"/>
    <w:rsid w:val="5D7E6FDF"/>
    <w:rsid w:val="5D8356CF"/>
    <w:rsid w:val="5D8878DE"/>
    <w:rsid w:val="5D911B0C"/>
    <w:rsid w:val="5D9A5690"/>
    <w:rsid w:val="5DA3576E"/>
    <w:rsid w:val="5DA7191E"/>
    <w:rsid w:val="5DAC5C80"/>
    <w:rsid w:val="5DAD1439"/>
    <w:rsid w:val="5DAF1053"/>
    <w:rsid w:val="5DB71F78"/>
    <w:rsid w:val="5DB74827"/>
    <w:rsid w:val="5DBA02E5"/>
    <w:rsid w:val="5DC5789C"/>
    <w:rsid w:val="5DC86E6D"/>
    <w:rsid w:val="5DCF2248"/>
    <w:rsid w:val="5DD40FF3"/>
    <w:rsid w:val="5DD410CE"/>
    <w:rsid w:val="5DDC7373"/>
    <w:rsid w:val="5DDF0E01"/>
    <w:rsid w:val="5DE6225C"/>
    <w:rsid w:val="5DF0644D"/>
    <w:rsid w:val="5DF96B38"/>
    <w:rsid w:val="5E226D98"/>
    <w:rsid w:val="5E2F1C4E"/>
    <w:rsid w:val="5E2F5259"/>
    <w:rsid w:val="5E4412D1"/>
    <w:rsid w:val="5E447080"/>
    <w:rsid w:val="5E4B3502"/>
    <w:rsid w:val="5E5814F2"/>
    <w:rsid w:val="5E6B2908"/>
    <w:rsid w:val="5E6E7DDA"/>
    <w:rsid w:val="5E762378"/>
    <w:rsid w:val="5E7A00D4"/>
    <w:rsid w:val="5E7A3B74"/>
    <w:rsid w:val="5E8C5A30"/>
    <w:rsid w:val="5E9B0555"/>
    <w:rsid w:val="5E9D52B5"/>
    <w:rsid w:val="5E9F58ED"/>
    <w:rsid w:val="5EA34B8E"/>
    <w:rsid w:val="5EA35389"/>
    <w:rsid w:val="5EA37CC5"/>
    <w:rsid w:val="5EA75150"/>
    <w:rsid w:val="5EAC799E"/>
    <w:rsid w:val="5EB55739"/>
    <w:rsid w:val="5EBA15BE"/>
    <w:rsid w:val="5EBF29CD"/>
    <w:rsid w:val="5EC058A9"/>
    <w:rsid w:val="5EC419A7"/>
    <w:rsid w:val="5EC84CAA"/>
    <w:rsid w:val="5ECC6313"/>
    <w:rsid w:val="5ED412FE"/>
    <w:rsid w:val="5EDC0DEF"/>
    <w:rsid w:val="5EDE4A1F"/>
    <w:rsid w:val="5EE20628"/>
    <w:rsid w:val="5EE3388B"/>
    <w:rsid w:val="5EF10062"/>
    <w:rsid w:val="5EF157B7"/>
    <w:rsid w:val="5EF71FBA"/>
    <w:rsid w:val="5EFB1D51"/>
    <w:rsid w:val="5F011659"/>
    <w:rsid w:val="5F076AD6"/>
    <w:rsid w:val="5F40427A"/>
    <w:rsid w:val="5F410A34"/>
    <w:rsid w:val="5F483205"/>
    <w:rsid w:val="5F553FC3"/>
    <w:rsid w:val="5F556B06"/>
    <w:rsid w:val="5F785E96"/>
    <w:rsid w:val="5F792A54"/>
    <w:rsid w:val="5F7952CD"/>
    <w:rsid w:val="5F8251D0"/>
    <w:rsid w:val="5F843E53"/>
    <w:rsid w:val="5F871BCE"/>
    <w:rsid w:val="5F872D56"/>
    <w:rsid w:val="5F9C5923"/>
    <w:rsid w:val="5FA1003E"/>
    <w:rsid w:val="5FAA3ABC"/>
    <w:rsid w:val="5FB81FB6"/>
    <w:rsid w:val="5FBB7AE3"/>
    <w:rsid w:val="5FC166AD"/>
    <w:rsid w:val="5FC537AC"/>
    <w:rsid w:val="5FD441EE"/>
    <w:rsid w:val="5FD45AEF"/>
    <w:rsid w:val="5FDF06B8"/>
    <w:rsid w:val="5FF1381F"/>
    <w:rsid w:val="5FFD2769"/>
    <w:rsid w:val="600147A2"/>
    <w:rsid w:val="60037E11"/>
    <w:rsid w:val="60055436"/>
    <w:rsid w:val="60181C59"/>
    <w:rsid w:val="60192951"/>
    <w:rsid w:val="60231DD8"/>
    <w:rsid w:val="603C5C39"/>
    <w:rsid w:val="603F6563"/>
    <w:rsid w:val="604301F3"/>
    <w:rsid w:val="604E2FD9"/>
    <w:rsid w:val="6054252C"/>
    <w:rsid w:val="60547BD1"/>
    <w:rsid w:val="605539AB"/>
    <w:rsid w:val="605932E8"/>
    <w:rsid w:val="605E4C02"/>
    <w:rsid w:val="6069662E"/>
    <w:rsid w:val="606B6031"/>
    <w:rsid w:val="606F57F9"/>
    <w:rsid w:val="60714666"/>
    <w:rsid w:val="60736458"/>
    <w:rsid w:val="607D26DE"/>
    <w:rsid w:val="60805615"/>
    <w:rsid w:val="608810C2"/>
    <w:rsid w:val="60927154"/>
    <w:rsid w:val="609D032C"/>
    <w:rsid w:val="60A31638"/>
    <w:rsid w:val="60A926DF"/>
    <w:rsid w:val="60B2325D"/>
    <w:rsid w:val="60B41159"/>
    <w:rsid w:val="60BA0580"/>
    <w:rsid w:val="60CB473B"/>
    <w:rsid w:val="60CE6449"/>
    <w:rsid w:val="60D54F8D"/>
    <w:rsid w:val="60DA314C"/>
    <w:rsid w:val="60DC1610"/>
    <w:rsid w:val="60DC4E7C"/>
    <w:rsid w:val="60E24ABF"/>
    <w:rsid w:val="60E35F7A"/>
    <w:rsid w:val="60E46730"/>
    <w:rsid w:val="60F1026B"/>
    <w:rsid w:val="60F658F7"/>
    <w:rsid w:val="60F951F6"/>
    <w:rsid w:val="60FF26AB"/>
    <w:rsid w:val="6100619D"/>
    <w:rsid w:val="61032197"/>
    <w:rsid w:val="61040F5F"/>
    <w:rsid w:val="610C684C"/>
    <w:rsid w:val="61136773"/>
    <w:rsid w:val="611535D3"/>
    <w:rsid w:val="6116301E"/>
    <w:rsid w:val="611825C1"/>
    <w:rsid w:val="611E2ECC"/>
    <w:rsid w:val="611E390F"/>
    <w:rsid w:val="61305DA0"/>
    <w:rsid w:val="613D7A24"/>
    <w:rsid w:val="61400BC1"/>
    <w:rsid w:val="61465415"/>
    <w:rsid w:val="614E4CF9"/>
    <w:rsid w:val="615A0116"/>
    <w:rsid w:val="617B3FFA"/>
    <w:rsid w:val="61897739"/>
    <w:rsid w:val="61964E6E"/>
    <w:rsid w:val="61983ACC"/>
    <w:rsid w:val="61986260"/>
    <w:rsid w:val="619F2301"/>
    <w:rsid w:val="61A51E6F"/>
    <w:rsid w:val="61A776F6"/>
    <w:rsid w:val="61C34077"/>
    <w:rsid w:val="61D93BAB"/>
    <w:rsid w:val="61E64E6B"/>
    <w:rsid w:val="61E70D1E"/>
    <w:rsid w:val="61F814A8"/>
    <w:rsid w:val="62020AF3"/>
    <w:rsid w:val="620C1E10"/>
    <w:rsid w:val="62151A52"/>
    <w:rsid w:val="62212820"/>
    <w:rsid w:val="62257D0C"/>
    <w:rsid w:val="62331D63"/>
    <w:rsid w:val="62360F81"/>
    <w:rsid w:val="623D0954"/>
    <w:rsid w:val="623F7C48"/>
    <w:rsid w:val="624E70BD"/>
    <w:rsid w:val="62587511"/>
    <w:rsid w:val="625B1106"/>
    <w:rsid w:val="625D15D8"/>
    <w:rsid w:val="625F05BC"/>
    <w:rsid w:val="626E5552"/>
    <w:rsid w:val="6272166F"/>
    <w:rsid w:val="627658E4"/>
    <w:rsid w:val="62802828"/>
    <w:rsid w:val="62843645"/>
    <w:rsid w:val="628A6BD6"/>
    <w:rsid w:val="628C5F0A"/>
    <w:rsid w:val="628D4A5B"/>
    <w:rsid w:val="6292316E"/>
    <w:rsid w:val="629C7B3E"/>
    <w:rsid w:val="629D533D"/>
    <w:rsid w:val="629F25B4"/>
    <w:rsid w:val="62A01590"/>
    <w:rsid w:val="62AB6C71"/>
    <w:rsid w:val="62AD55BB"/>
    <w:rsid w:val="62B26B7D"/>
    <w:rsid w:val="62B7760F"/>
    <w:rsid w:val="62BC4631"/>
    <w:rsid w:val="62BC7937"/>
    <w:rsid w:val="62C053BE"/>
    <w:rsid w:val="62C17461"/>
    <w:rsid w:val="62C63EE2"/>
    <w:rsid w:val="62C75C5D"/>
    <w:rsid w:val="62D133D5"/>
    <w:rsid w:val="62D25026"/>
    <w:rsid w:val="62D92640"/>
    <w:rsid w:val="62E74042"/>
    <w:rsid w:val="62EA259A"/>
    <w:rsid w:val="62F84455"/>
    <w:rsid w:val="62FB6F48"/>
    <w:rsid w:val="6305028B"/>
    <w:rsid w:val="630726D1"/>
    <w:rsid w:val="63072831"/>
    <w:rsid w:val="63212104"/>
    <w:rsid w:val="63280A32"/>
    <w:rsid w:val="63311797"/>
    <w:rsid w:val="63375CC8"/>
    <w:rsid w:val="63381D6E"/>
    <w:rsid w:val="633E5B09"/>
    <w:rsid w:val="634E3BC3"/>
    <w:rsid w:val="63625656"/>
    <w:rsid w:val="636B7DE3"/>
    <w:rsid w:val="636D6905"/>
    <w:rsid w:val="637C4C61"/>
    <w:rsid w:val="6385047C"/>
    <w:rsid w:val="63863062"/>
    <w:rsid w:val="638721F4"/>
    <w:rsid w:val="639378CB"/>
    <w:rsid w:val="63976397"/>
    <w:rsid w:val="63980174"/>
    <w:rsid w:val="639E507D"/>
    <w:rsid w:val="639F01D7"/>
    <w:rsid w:val="63AF46AA"/>
    <w:rsid w:val="63B02881"/>
    <w:rsid w:val="63B22C12"/>
    <w:rsid w:val="63B34B08"/>
    <w:rsid w:val="63B67F04"/>
    <w:rsid w:val="63C45A1F"/>
    <w:rsid w:val="63E2103E"/>
    <w:rsid w:val="63E74C68"/>
    <w:rsid w:val="63EC318B"/>
    <w:rsid w:val="63FD7666"/>
    <w:rsid w:val="63FF23C5"/>
    <w:rsid w:val="640A1274"/>
    <w:rsid w:val="640E4371"/>
    <w:rsid w:val="640F205B"/>
    <w:rsid w:val="6414148B"/>
    <w:rsid w:val="64205FD0"/>
    <w:rsid w:val="64322884"/>
    <w:rsid w:val="64387E8C"/>
    <w:rsid w:val="643A7207"/>
    <w:rsid w:val="644448BD"/>
    <w:rsid w:val="644A1C78"/>
    <w:rsid w:val="644C64C5"/>
    <w:rsid w:val="64537239"/>
    <w:rsid w:val="645B7189"/>
    <w:rsid w:val="646630AC"/>
    <w:rsid w:val="64797E7C"/>
    <w:rsid w:val="647E00B8"/>
    <w:rsid w:val="648068EA"/>
    <w:rsid w:val="64814758"/>
    <w:rsid w:val="649B0A8D"/>
    <w:rsid w:val="649B0B04"/>
    <w:rsid w:val="649B66F3"/>
    <w:rsid w:val="64A15232"/>
    <w:rsid w:val="64A418CA"/>
    <w:rsid w:val="64A55C49"/>
    <w:rsid w:val="64AD318A"/>
    <w:rsid w:val="64AF0332"/>
    <w:rsid w:val="64B105BD"/>
    <w:rsid w:val="64B6125C"/>
    <w:rsid w:val="64B67D3A"/>
    <w:rsid w:val="64BA279F"/>
    <w:rsid w:val="64C035BF"/>
    <w:rsid w:val="64C7336D"/>
    <w:rsid w:val="64C73B64"/>
    <w:rsid w:val="64D948B9"/>
    <w:rsid w:val="64DA45D1"/>
    <w:rsid w:val="64DC2B98"/>
    <w:rsid w:val="64DC3823"/>
    <w:rsid w:val="64DE6ABB"/>
    <w:rsid w:val="64FA6D4B"/>
    <w:rsid w:val="64FC5247"/>
    <w:rsid w:val="64FD569C"/>
    <w:rsid w:val="651345C8"/>
    <w:rsid w:val="65187A47"/>
    <w:rsid w:val="651F7D07"/>
    <w:rsid w:val="653A7ED6"/>
    <w:rsid w:val="65447D40"/>
    <w:rsid w:val="654515A1"/>
    <w:rsid w:val="654519CF"/>
    <w:rsid w:val="654E0A55"/>
    <w:rsid w:val="65507032"/>
    <w:rsid w:val="65580FB0"/>
    <w:rsid w:val="656C6F3E"/>
    <w:rsid w:val="65736EC1"/>
    <w:rsid w:val="65780D69"/>
    <w:rsid w:val="657848D7"/>
    <w:rsid w:val="657C40A6"/>
    <w:rsid w:val="65817043"/>
    <w:rsid w:val="658A2D70"/>
    <w:rsid w:val="658B6073"/>
    <w:rsid w:val="65912D51"/>
    <w:rsid w:val="659152EF"/>
    <w:rsid w:val="659441F7"/>
    <w:rsid w:val="659E5FBE"/>
    <w:rsid w:val="65A46B44"/>
    <w:rsid w:val="65A8374A"/>
    <w:rsid w:val="65AC3E31"/>
    <w:rsid w:val="65C13793"/>
    <w:rsid w:val="65C46A63"/>
    <w:rsid w:val="65C66937"/>
    <w:rsid w:val="65CA607E"/>
    <w:rsid w:val="65DA635F"/>
    <w:rsid w:val="65E774B0"/>
    <w:rsid w:val="65F52263"/>
    <w:rsid w:val="65F87263"/>
    <w:rsid w:val="65F9798A"/>
    <w:rsid w:val="66062424"/>
    <w:rsid w:val="660878C2"/>
    <w:rsid w:val="660F2B5B"/>
    <w:rsid w:val="661A0070"/>
    <w:rsid w:val="662625EC"/>
    <w:rsid w:val="662763BC"/>
    <w:rsid w:val="66296B35"/>
    <w:rsid w:val="662B081F"/>
    <w:rsid w:val="662D0739"/>
    <w:rsid w:val="66324C68"/>
    <w:rsid w:val="66375115"/>
    <w:rsid w:val="66440D40"/>
    <w:rsid w:val="66487C42"/>
    <w:rsid w:val="664C2ACD"/>
    <w:rsid w:val="664F3ABA"/>
    <w:rsid w:val="66501A52"/>
    <w:rsid w:val="6653766E"/>
    <w:rsid w:val="66563D5F"/>
    <w:rsid w:val="66632735"/>
    <w:rsid w:val="66675903"/>
    <w:rsid w:val="6670085B"/>
    <w:rsid w:val="6673462E"/>
    <w:rsid w:val="667602BC"/>
    <w:rsid w:val="667947F0"/>
    <w:rsid w:val="667F0D60"/>
    <w:rsid w:val="66914E64"/>
    <w:rsid w:val="669357A6"/>
    <w:rsid w:val="66986D68"/>
    <w:rsid w:val="66987441"/>
    <w:rsid w:val="669E02A2"/>
    <w:rsid w:val="66AF2C72"/>
    <w:rsid w:val="66AF7C80"/>
    <w:rsid w:val="66B80CB1"/>
    <w:rsid w:val="66BC5494"/>
    <w:rsid w:val="66C30353"/>
    <w:rsid w:val="66CE70A7"/>
    <w:rsid w:val="66D21759"/>
    <w:rsid w:val="66D50287"/>
    <w:rsid w:val="66D54C69"/>
    <w:rsid w:val="66D80C58"/>
    <w:rsid w:val="66E30C27"/>
    <w:rsid w:val="66EA3FA0"/>
    <w:rsid w:val="66EA567F"/>
    <w:rsid w:val="66ED06B2"/>
    <w:rsid w:val="66EF70C8"/>
    <w:rsid w:val="67064BBC"/>
    <w:rsid w:val="67181BE3"/>
    <w:rsid w:val="671C673E"/>
    <w:rsid w:val="671F2CBC"/>
    <w:rsid w:val="67326A7C"/>
    <w:rsid w:val="673976FB"/>
    <w:rsid w:val="67471FA5"/>
    <w:rsid w:val="674F539D"/>
    <w:rsid w:val="6752662E"/>
    <w:rsid w:val="67560645"/>
    <w:rsid w:val="67567C4F"/>
    <w:rsid w:val="67573E35"/>
    <w:rsid w:val="6763673F"/>
    <w:rsid w:val="67645985"/>
    <w:rsid w:val="67744961"/>
    <w:rsid w:val="678D11F5"/>
    <w:rsid w:val="678D213F"/>
    <w:rsid w:val="678F2412"/>
    <w:rsid w:val="67922939"/>
    <w:rsid w:val="679956F9"/>
    <w:rsid w:val="67A638C6"/>
    <w:rsid w:val="67AB10A0"/>
    <w:rsid w:val="67AE12BE"/>
    <w:rsid w:val="67BB6757"/>
    <w:rsid w:val="67C56920"/>
    <w:rsid w:val="67D4601E"/>
    <w:rsid w:val="67E0372A"/>
    <w:rsid w:val="67E07F25"/>
    <w:rsid w:val="67E10E4D"/>
    <w:rsid w:val="67E937F0"/>
    <w:rsid w:val="67EE625C"/>
    <w:rsid w:val="67F0682D"/>
    <w:rsid w:val="67F75896"/>
    <w:rsid w:val="67FB466C"/>
    <w:rsid w:val="67FC3E1A"/>
    <w:rsid w:val="680A4175"/>
    <w:rsid w:val="681A2CA1"/>
    <w:rsid w:val="681D2AB4"/>
    <w:rsid w:val="6825481F"/>
    <w:rsid w:val="68273F0D"/>
    <w:rsid w:val="68291ADB"/>
    <w:rsid w:val="68342825"/>
    <w:rsid w:val="683823F8"/>
    <w:rsid w:val="68382D75"/>
    <w:rsid w:val="683D1F51"/>
    <w:rsid w:val="683E613B"/>
    <w:rsid w:val="68436BD8"/>
    <w:rsid w:val="68516BCC"/>
    <w:rsid w:val="685C1F7D"/>
    <w:rsid w:val="685D2209"/>
    <w:rsid w:val="686B4C1A"/>
    <w:rsid w:val="68772D8A"/>
    <w:rsid w:val="68837AC6"/>
    <w:rsid w:val="688A158E"/>
    <w:rsid w:val="689A590B"/>
    <w:rsid w:val="68A829D9"/>
    <w:rsid w:val="68B2434D"/>
    <w:rsid w:val="68B30670"/>
    <w:rsid w:val="68B977C9"/>
    <w:rsid w:val="68B97CA6"/>
    <w:rsid w:val="68C155FE"/>
    <w:rsid w:val="68C95C8A"/>
    <w:rsid w:val="68D50AD5"/>
    <w:rsid w:val="68DC25BE"/>
    <w:rsid w:val="69046794"/>
    <w:rsid w:val="69046D2C"/>
    <w:rsid w:val="691666D0"/>
    <w:rsid w:val="69226B13"/>
    <w:rsid w:val="6929538A"/>
    <w:rsid w:val="692D1331"/>
    <w:rsid w:val="692E1888"/>
    <w:rsid w:val="692F36F8"/>
    <w:rsid w:val="69333C2D"/>
    <w:rsid w:val="6939063E"/>
    <w:rsid w:val="693B7BE4"/>
    <w:rsid w:val="69412881"/>
    <w:rsid w:val="69415DA1"/>
    <w:rsid w:val="69456BA6"/>
    <w:rsid w:val="69522C72"/>
    <w:rsid w:val="69677250"/>
    <w:rsid w:val="696A77F3"/>
    <w:rsid w:val="696D3A82"/>
    <w:rsid w:val="696E2341"/>
    <w:rsid w:val="6973599A"/>
    <w:rsid w:val="69824998"/>
    <w:rsid w:val="698B2754"/>
    <w:rsid w:val="699001E7"/>
    <w:rsid w:val="699D622F"/>
    <w:rsid w:val="69A31FA4"/>
    <w:rsid w:val="69A470B1"/>
    <w:rsid w:val="69AF1EB8"/>
    <w:rsid w:val="69AF1FD2"/>
    <w:rsid w:val="69B03521"/>
    <w:rsid w:val="69C25C46"/>
    <w:rsid w:val="69C43A56"/>
    <w:rsid w:val="69CB73BC"/>
    <w:rsid w:val="69D24A61"/>
    <w:rsid w:val="69E52E75"/>
    <w:rsid w:val="69EB1F77"/>
    <w:rsid w:val="69F06F06"/>
    <w:rsid w:val="69F26E3A"/>
    <w:rsid w:val="69F63B50"/>
    <w:rsid w:val="6A0263DC"/>
    <w:rsid w:val="6A034622"/>
    <w:rsid w:val="6A063398"/>
    <w:rsid w:val="6A084D2A"/>
    <w:rsid w:val="6A15739E"/>
    <w:rsid w:val="6A224DF6"/>
    <w:rsid w:val="6A23656A"/>
    <w:rsid w:val="6A2A0F5D"/>
    <w:rsid w:val="6A2E3F15"/>
    <w:rsid w:val="6A3326A0"/>
    <w:rsid w:val="6A380F9C"/>
    <w:rsid w:val="6A422C15"/>
    <w:rsid w:val="6A4513A9"/>
    <w:rsid w:val="6A5B6F0D"/>
    <w:rsid w:val="6A68014E"/>
    <w:rsid w:val="6A6A4122"/>
    <w:rsid w:val="6A773A8B"/>
    <w:rsid w:val="6A795A2F"/>
    <w:rsid w:val="6A7C36FF"/>
    <w:rsid w:val="6A7E68CF"/>
    <w:rsid w:val="6A894DE6"/>
    <w:rsid w:val="6A8F42C9"/>
    <w:rsid w:val="6A93626C"/>
    <w:rsid w:val="6AA1653F"/>
    <w:rsid w:val="6AB14A27"/>
    <w:rsid w:val="6AB43813"/>
    <w:rsid w:val="6AB9422B"/>
    <w:rsid w:val="6ABF2DAA"/>
    <w:rsid w:val="6AD47C69"/>
    <w:rsid w:val="6AD53BAE"/>
    <w:rsid w:val="6AF003E4"/>
    <w:rsid w:val="6AF125B9"/>
    <w:rsid w:val="6AF15F62"/>
    <w:rsid w:val="6AF84BD5"/>
    <w:rsid w:val="6AFC2B1C"/>
    <w:rsid w:val="6B06321F"/>
    <w:rsid w:val="6B274F67"/>
    <w:rsid w:val="6B2E7D10"/>
    <w:rsid w:val="6B2F3705"/>
    <w:rsid w:val="6B3440FD"/>
    <w:rsid w:val="6B3929F2"/>
    <w:rsid w:val="6B3E3138"/>
    <w:rsid w:val="6B461E37"/>
    <w:rsid w:val="6B4C2D93"/>
    <w:rsid w:val="6B576AAB"/>
    <w:rsid w:val="6B5A3069"/>
    <w:rsid w:val="6B5A5D8D"/>
    <w:rsid w:val="6B5E29D8"/>
    <w:rsid w:val="6B693D17"/>
    <w:rsid w:val="6B6C06DC"/>
    <w:rsid w:val="6B723183"/>
    <w:rsid w:val="6B743A7E"/>
    <w:rsid w:val="6B7E0BC2"/>
    <w:rsid w:val="6B8F534D"/>
    <w:rsid w:val="6B9A5E42"/>
    <w:rsid w:val="6B9C1850"/>
    <w:rsid w:val="6B9C641D"/>
    <w:rsid w:val="6BA151D7"/>
    <w:rsid w:val="6BA30A5B"/>
    <w:rsid w:val="6BA626AA"/>
    <w:rsid w:val="6BAA1EF8"/>
    <w:rsid w:val="6BB237AD"/>
    <w:rsid w:val="6BBE2AA4"/>
    <w:rsid w:val="6BC159ED"/>
    <w:rsid w:val="6BCF50CC"/>
    <w:rsid w:val="6BD53CDB"/>
    <w:rsid w:val="6BD87540"/>
    <w:rsid w:val="6BF05B18"/>
    <w:rsid w:val="6BF668B2"/>
    <w:rsid w:val="6BFD566B"/>
    <w:rsid w:val="6C076902"/>
    <w:rsid w:val="6C0B71D2"/>
    <w:rsid w:val="6C0D2B62"/>
    <w:rsid w:val="6C0E433A"/>
    <w:rsid w:val="6C111798"/>
    <w:rsid w:val="6C174528"/>
    <w:rsid w:val="6C186B3D"/>
    <w:rsid w:val="6C1B5426"/>
    <w:rsid w:val="6C204CD8"/>
    <w:rsid w:val="6C314E42"/>
    <w:rsid w:val="6C3F47FD"/>
    <w:rsid w:val="6C462DC1"/>
    <w:rsid w:val="6C46316D"/>
    <w:rsid w:val="6C482FBA"/>
    <w:rsid w:val="6C4A5C1E"/>
    <w:rsid w:val="6C760815"/>
    <w:rsid w:val="6C793352"/>
    <w:rsid w:val="6C7D6A9D"/>
    <w:rsid w:val="6C845FCC"/>
    <w:rsid w:val="6C88793B"/>
    <w:rsid w:val="6C937996"/>
    <w:rsid w:val="6C960B3F"/>
    <w:rsid w:val="6C9C728C"/>
    <w:rsid w:val="6C9E5C69"/>
    <w:rsid w:val="6CA540C7"/>
    <w:rsid w:val="6CAA016E"/>
    <w:rsid w:val="6CAB0F12"/>
    <w:rsid w:val="6CAC2451"/>
    <w:rsid w:val="6CC668D4"/>
    <w:rsid w:val="6CD74EE8"/>
    <w:rsid w:val="6CD90E37"/>
    <w:rsid w:val="6CDA65BA"/>
    <w:rsid w:val="6CDB0523"/>
    <w:rsid w:val="6CDC3D75"/>
    <w:rsid w:val="6CE27657"/>
    <w:rsid w:val="6CF95EBD"/>
    <w:rsid w:val="6CFB24A4"/>
    <w:rsid w:val="6D0255DD"/>
    <w:rsid w:val="6D1517CB"/>
    <w:rsid w:val="6D236E99"/>
    <w:rsid w:val="6D24668D"/>
    <w:rsid w:val="6D27240C"/>
    <w:rsid w:val="6D296168"/>
    <w:rsid w:val="6D30577E"/>
    <w:rsid w:val="6D341689"/>
    <w:rsid w:val="6D4323AE"/>
    <w:rsid w:val="6D5F31A0"/>
    <w:rsid w:val="6D616EBA"/>
    <w:rsid w:val="6D617406"/>
    <w:rsid w:val="6D6510D4"/>
    <w:rsid w:val="6D776D08"/>
    <w:rsid w:val="6D7D0506"/>
    <w:rsid w:val="6D8819DB"/>
    <w:rsid w:val="6D8B68F6"/>
    <w:rsid w:val="6D8F24E9"/>
    <w:rsid w:val="6D976FEF"/>
    <w:rsid w:val="6DA7453B"/>
    <w:rsid w:val="6DB406D9"/>
    <w:rsid w:val="6DBE3B55"/>
    <w:rsid w:val="6DC02345"/>
    <w:rsid w:val="6DC62648"/>
    <w:rsid w:val="6DC64B14"/>
    <w:rsid w:val="6DCA2CA9"/>
    <w:rsid w:val="6DCB4BE4"/>
    <w:rsid w:val="6DD8276E"/>
    <w:rsid w:val="6DDA53A0"/>
    <w:rsid w:val="6DDA6A00"/>
    <w:rsid w:val="6DDB3F4E"/>
    <w:rsid w:val="6DDE6EA2"/>
    <w:rsid w:val="6DDF2884"/>
    <w:rsid w:val="6DE31F26"/>
    <w:rsid w:val="6DEB0A16"/>
    <w:rsid w:val="6DEC683A"/>
    <w:rsid w:val="6DF33638"/>
    <w:rsid w:val="6DF748EC"/>
    <w:rsid w:val="6DFF3BE1"/>
    <w:rsid w:val="6E0F1D91"/>
    <w:rsid w:val="6E166CA8"/>
    <w:rsid w:val="6E2A5A9B"/>
    <w:rsid w:val="6E381D4C"/>
    <w:rsid w:val="6E441F03"/>
    <w:rsid w:val="6E51184B"/>
    <w:rsid w:val="6E562E92"/>
    <w:rsid w:val="6E594090"/>
    <w:rsid w:val="6E5B124C"/>
    <w:rsid w:val="6E6B10E2"/>
    <w:rsid w:val="6E6F6FA2"/>
    <w:rsid w:val="6E701FA8"/>
    <w:rsid w:val="6E84600D"/>
    <w:rsid w:val="6E8C0A67"/>
    <w:rsid w:val="6E8C200E"/>
    <w:rsid w:val="6EA047F7"/>
    <w:rsid w:val="6EA04E6E"/>
    <w:rsid w:val="6EC20656"/>
    <w:rsid w:val="6ECB1B7E"/>
    <w:rsid w:val="6EDD07C0"/>
    <w:rsid w:val="6EDF7210"/>
    <w:rsid w:val="6EE53708"/>
    <w:rsid w:val="6EEB53E5"/>
    <w:rsid w:val="6EFB4018"/>
    <w:rsid w:val="6F037760"/>
    <w:rsid w:val="6F0670EE"/>
    <w:rsid w:val="6F074F18"/>
    <w:rsid w:val="6F07628A"/>
    <w:rsid w:val="6F142A77"/>
    <w:rsid w:val="6F151FDF"/>
    <w:rsid w:val="6F192483"/>
    <w:rsid w:val="6F2321BB"/>
    <w:rsid w:val="6F250974"/>
    <w:rsid w:val="6F2A04C5"/>
    <w:rsid w:val="6F2A0D85"/>
    <w:rsid w:val="6F334B80"/>
    <w:rsid w:val="6F35200A"/>
    <w:rsid w:val="6F370489"/>
    <w:rsid w:val="6F3B7016"/>
    <w:rsid w:val="6F425277"/>
    <w:rsid w:val="6F4332C4"/>
    <w:rsid w:val="6F457190"/>
    <w:rsid w:val="6F4F0C62"/>
    <w:rsid w:val="6F531990"/>
    <w:rsid w:val="6F591C4E"/>
    <w:rsid w:val="6F621214"/>
    <w:rsid w:val="6F6D20C0"/>
    <w:rsid w:val="6F6E21BC"/>
    <w:rsid w:val="6F71326A"/>
    <w:rsid w:val="6F7611E1"/>
    <w:rsid w:val="6F806997"/>
    <w:rsid w:val="6F8177FB"/>
    <w:rsid w:val="6F826098"/>
    <w:rsid w:val="6F8D0F24"/>
    <w:rsid w:val="6F907D57"/>
    <w:rsid w:val="6F913651"/>
    <w:rsid w:val="6F922B7E"/>
    <w:rsid w:val="6FA43291"/>
    <w:rsid w:val="6FB05CD9"/>
    <w:rsid w:val="6FBB02FC"/>
    <w:rsid w:val="6FBF1F35"/>
    <w:rsid w:val="6FC955A3"/>
    <w:rsid w:val="6FCA5866"/>
    <w:rsid w:val="6FCC2C27"/>
    <w:rsid w:val="6FCC70D5"/>
    <w:rsid w:val="6FCE468D"/>
    <w:rsid w:val="6FD94DD9"/>
    <w:rsid w:val="6FE17409"/>
    <w:rsid w:val="6FE5237D"/>
    <w:rsid w:val="6FE95128"/>
    <w:rsid w:val="6FED3D51"/>
    <w:rsid w:val="6FF4165C"/>
    <w:rsid w:val="6FF607D6"/>
    <w:rsid w:val="7008444B"/>
    <w:rsid w:val="70134864"/>
    <w:rsid w:val="70150ECF"/>
    <w:rsid w:val="70161D05"/>
    <w:rsid w:val="70171B93"/>
    <w:rsid w:val="70317037"/>
    <w:rsid w:val="70334C0E"/>
    <w:rsid w:val="703F5133"/>
    <w:rsid w:val="704326F9"/>
    <w:rsid w:val="7044032E"/>
    <w:rsid w:val="704C1526"/>
    <w:rsid w:val="704C3327"/>
    <w:rsid w:val="704E4E53"/>
    <w:rsid w:val="706079FE"/>
    <w:rsid w:val="70674697"/>
    <w:rsid w:val="70703E34"/>
    <w:rsid w:val="70713108"/>
    <w:rsid w:val="707A3981"/>
    <w:rsid w:val="707A5969"/>
    <w:rsid w:val="70802E6D"/>
    <w:rsid w:val="7089599C"/>
    <w:rsid w:val="708D11BE"/>
    <w:rsid w:val="708D3A55"/>
    <w:rsid w:val="708E44C1"/>
    <w:rsid w:val="70912EF5"/>
    <w:rsid w:val="70AA432B"/>
    <w:rsid w:val="70AB7618"/>
    <w:rsid w:val="70AC7387"/>
    <w:rsid w:val="70B80986"/>
    <w:rsid w:val="70C15357"/>
    <w:rsid w:val="70CD7793"/>
    <w:rsid w:val="70CE58C3"/>
    <w:rsid w:val="70D33F6C"/>
    <w:rsid w:val="70D94203"/>
    <w:rsid w:val="70DE3CFE"/>
    <w:rsid w:val="70E470C9"/>
    <w:rsid w:val="70E73709"/>
    <w:rsid w:val="70EA1C33"/>
    <w:rsid w:val="70EE68F9"/>
    <w:rsid w:val="71021A16"/>
    <w:rsid w:val="710B2CE5"/>
    <w:rsid w:val="710F72D6"/>
    <w:rsid w:val="71164BC6"/>
    <w:rsid w:val="711B2631"/>
    <w:rsid w:val="7120377D"/>
    <w:rsid w:val="712849E9"/>
    <w:rsid w:val="7139488B"/>
    <w:rsid w:val="713A6638"/>
    <w:rsid w:val="713D16FF"/>
    <w:rsid w:val="71497077"/>
    <w:rsid w:val="714A5F73"/>
    <w:rsid w:val="715530E3"/>
    <w:rsid w:val="71682A77"/>
    <w:rsid w:val="71685991"/>
    <w:rsid w:val="71816F94"/>
    <w:rsid w:val="7192528E"/>
    <w:rsid w:val="71966753"/>
    <w:rsid w:val="7197146A"/>
    <w:rsid w:val="719B5538"/>
    <w:rsid w:val="719C1804"/>
    <w:rsid w:val="71BB647E"/>
    <w:rsid w:val="71C104BF"/>
    <w:rsid w:val="71C35E66"/>
    <w:rsid w:val="71C96B9D"/>
    <w:rsid w:val="71CB16C4"/>
    <w:rsid w:val="71D2742A"/>
    <w:rsid w:val="71E046EC"/>
    <w:rsid w:val="71E32753"/>
    <w:rsid w:val="71E82161"/>
    <w:rsid w:val="71EA68C5"/>
    <w:rsid w:val="71ED4193"/>
    <w:rsid w:val="72037DFD"/>
    <w:rsid w:val="7205440E"/>
    <w:rsid w:val="720C50D6"/>
    <w:rsid w:val="721F0946"/>
    <w:rsid w:val="7222720D"/>
    <w:rsid w:val="722E33D9"/>
    <w:rsid w:val="72360823"/>
    <w:rsid w:val="723E105B"/>
    <w:rsid w:val="72434070"/>
    <w:rsid w:val="72436F1E"/>
    <w:rsid w:val="72462871"/>
    <w:rsid w:val="725107D2"/>
    <w:rsid w:val="7252689E"/>
    <w:rsid w:val="725458F2"/>
    <w:rsid w:val="72794F70"/>
    <w:rsid w:val="72797792"/>
    <w:rsid w:val="72810E38"/>
    <w:rsid w:val="72934D6A"/>
    <w:rsid w:val="7295197F"/>
    <w:rsid w:val="72A01744"/>
    <w:rsid w:val="72A27D00"/>
    <w:rsid w:val="72AD6F89"/>
    <w:rsid w:val="72AF4744"/>
    <w:rsid w:val="72B466DC"/>
    <w:rsid w:val="72BB5A14"/>
    <w:rsid w:val="72C502CF"/>
    <w:rsid w:val="72C61EEE"/>
    <w:rsid w:val="72D626AE"/>
    <w:rsid w:val="72E277F6"/>
    <w:rsid w:val="72E36181"/>
    <w:rsid w:val="72ED51B9"/>
    <w:rsid w:val="72F837C6"/>
    <w:rsid w:val="73021375"/>
    <w:rsid w:val="73026AF9"/>
    <w:rsid w:val="73073085"/>
    <w:rsid w:val="73102268"/>
    <w:rsid w:val="731D6870"/>
    <w:rsid w:val="73345429"/>
    <w:rsid w:val="733553E1"/>
    <w:rsid w:val="733C081C"/>
    <w:rsid w:val="734D363A"/>
    <w:rsid w:val="734E4AAA"/>
    <w:rsid w:val="734F3593"/>
    <w:rsid w:val="735B1F1A"/>
    <w:rsid w:val="735B7F01"/>
    <w:rsid w:val="7368708F"/>
    <w:rsid w:val="736A2ED5"/>
    <w:rsid w:val="73747AC0"/>
    <w:rsid w:val="73750C26"/>
    <w:rsid w:val="73780D3A"/>
    <w:rsid w:val="7378119C"/>
    <w:rsid w:val="73833AD0"/>
    <w:rsid w:val="73911151"/>
    <w:rsid w:val="73913D41"/>
    <w:rsid w:val="73981428"/>
    <w:rsid w:val="73A16242"/>
    <w:rsid w:val="73A73758"/>
    <w:rsid w:val="73A87AD3"/>
    <w:rsid w:val="73B1774E"/>
    <w:rsid w:val="73B27A6F"/>
    <w:rsid w:val="73B70F40"/>
    <w:rsid w:val="73C10A13"/>
    <w:rsid w:val="73CF0E5E"/>
    <w:rsid w:val="73CF6B27"/>
    <w:rsid w:val="73D75B51"/>
    <w:rsid w:val="73E426D2"/>
    <w:rsid w:val="73E807C0"/>
    <w:rsid w:val="73EC3C3E"/>
    <w:rsid w:val="73F22105"/>
    <w:rsid w:val="740B21F6"/>
    <w:rsid w:val="740D7DB7"/>
    <w:rsid w:val="742204B5"/>
    <w:rsid w:val="742917FE"/>
    <w:rsid w:val="743779E8"/>
    <w:rsid w:val="743C1BF1"/>
    <w:rsid w:val="74481479"/>
    <w:rsid w:val="74501F59"/>
    <w:rsid w:val="745B0525"/>
    <w:rsid w:val="746016F2"/>
    <w:rsid w:val="74624701"/>
    <w:rsid w:val="747816F7"/>
    <w:rsid w:val="74785E04"/>
    <w:rsid w:val="748B5279"/>
    <w:rsid w:val="748C6513"/>
    <w:rsid w:val="74966040"/>
    <w:rsid w:val="74A32C93"/>
    <w:rsid w:val="74AF1535"/>
    <w:rsid w:val="74B138C6"/>
    <w:rsid w:val="74C06B57"/>
    <w:rsid w:val="74C620C1"/>
    <w:rsid w:val="74DC704C"/>
    <w:rsid w:val="74DD31E4"/>
    <w:rsid w:val="74EB562E"/>
    <w:rsid w:val="74F378B3"/>
    <w:rsid w:val="74F95535"/>
    <w:rsid w:val="74FA30A1"/>
    <w:rsid w:val="750A1FEF"/>
    <w:rsid w:val="75115943"/>
    <w:rsid w:val="75123D3D"/>
    <w:rsid w:val="751E430F"/>
    <w:rsid w:val="751E79D8"/>
    <w:rsid w:val="75287734"/>
    <w:rsid w:val="75311731"/>
    <w:rsid w:val="75391292"/>
    <w:rsid w:val="753C3152"/>
    <w:rsid w:val="75414492"/>
    <w:rsid w:val="754442A6"/>
    <w:rsid w:val="75457E10"/>
    <w:rsid w:val="754D3F92"/>
    <w:rsid w:val="75566122"/>
    <w:rsid w:val="75670E51"/>
    <w:rsid w:val="75780D4E"/>
    <w:rsid w:val="75831098"/>
    <w:rsid w:val="758351E6"/>
    <w:rsid w:val="758E6FA7"/>
    <w:rsid w:val="75917149"/>
    <w:rsid w:val="7595325F"/>
    <w:rsid w:val="75990C74"/>
    <w:rsid w:val="759A0D44"/>
    <w:rsid w:val="759A6C41"/>
    <w:rsid w:val="759D3F80"/>
    <w:rsid w:val="75A11636"/>
    <w:rsid w:val="75AD7A8B"/>
    <w:rsid w:val="75B10BEB"/>
    <w:rsid w:val="75B1535B"/>
    <w:rsid w:val="75B62F6D"/>
    <w:rsid w:val="75B754E7"/>
    <w:rsid w:val="75BE2B31"/>
    <w:rsid w:val="75C8788E"/>
    <w:rsid w:val="75C97C6E"/>
    <w:rsid w:val="75D24219"/>
    <w:rsid w:val="75D81A22"/>
    <w:rsid w:val="75DE5FD3"/>
    <w:rsid w:val="75FB3B4E"/>
    <w:rsid w:val="75FE337C"/>
    <w:rsid w:val="76025501"/>
    <w:rsid w:val="7605771F"/>
    <w:rsid w:val="760A2372"/>
    <w:rsid w:val="76131C53"/>
    <w:rsid w:val="761717CD"/>
    <w:rsid w:val="76217923"/>
    <w:rsid w:val="762B000E"/>
    <w:rsid w:val="763014A3"/>
    <w:rsid w:val="76342EB4"/>
    <w:rsid w:val="76360913"/>
    <w:rsid w:val="763865E2"/>
    <w:rsid w:val="76420972"/>
    <w:rsid w:val="764353D9"/>
    <w:rsid w:val="76487C98"/>
    <w:rsid w:val="764E194B"/>
    <w:rsid w:val="76512EA8"/>
    <w:rsid w:val="765A5E19"/>
    <w:rsid w:val="7661515B"/>
    <w:rsid w:val="766D5FAB"/>
    <w:rsid w:val="769915EE"/>
    <w:rsid w:val="769C2BDB"/>
    <w:rsid w:val="76A93B3C"/>
    <w:rsid w:val="76AC37A2"/>
    <w:rsid w:val="76AF189E"/>
    <w:rsid w:val="76BD5F67"/>
    <w:rsid w:val="76BF4737"/>
    <w:rsid w:val="76C435C8"/>
    <w:rsid w:val="76CB58A3"/>
    <w:rsid w:val="76CE2211"/>
    <w:rsid w:val="76D07BF3"/>
    <w:rsid w:val="76E8792A"/>
    <w:rsid w:val="76EC372B"/>
    <w:rsid w:val="76ED494A"/>
    <w:rsid w:val="76F05844"/>
    <w:rsid w:val="76FA3A40"/>
    <w:rsid w:val="77133702"/>
    <w:rsid w:val="7719448D"/>
    <w:rsid w:val="771C14C9"/>
    <w:rsid w:val="772105E7"/>
    <w:rsid w:val="772E401B"/>
    <w:rsid w:val="772E4D35"/>
    <w:rsid w:val="77304F27"/>
    <w:rsid w:val="773615B3"/>
    <w:rsid w:val="77375C6B"/>
    <w:rsid w:val="773B465D"/>
    <w:rsid w:val="774511CD"/>
    <w:rsid w:val="774603AB"/>
    <w:rsid w:val="775B4002"/>
    <w:rsid w:val="775C316D"/>
    <w:rsid w:val="775D4822"/>
    <w:rsid w:val="777303F6"/>
    <w:rsid w:val="77766270"/>
    <w:rsid w:val="77795CE6"/>
    <w:rsid w:val="778B61F9"/>
    <w:rsid w:val="778C311D"/>
    <w:rsid w:val="77954E26"/>
    <w:rsid w:val="77A51395"/>
    <w:rsid w:val="77A91DFC"/>
    <w:rsid w:val="77B26FD6"/>
    <w:rsid w:val="77B35E42"/>
    <w:rsid w:val="77BA4255"/>
    <w:rsid w:val="77D0371B"/>
    <w:rsid w:val="77D27B4A"/>
    <w:rsid w:val="77D50A4E"/>
    <w:rsid w:val="77D64DCB"/>
    <w:rsid w:val="77DB5BA2"/>
    <w:rsid w:val="77E01664"/>
    <w:rsid w:val="77EB5E3C"/>
    <w:rsid w:val="77F51B43"/>
    <w:rsid w:val="77FC135C"/>
    <w:rsid w:val="77FC1567"/>
    <w:rsid w:val="78032906"/>
    <w:rsid w:val="780422C3"/>
    <w:rsid w:val="780637FB"/>
    <w:rsid w:val="780843B0"/>
    <w:rsid w:val="78223408"/>
    <w:rsid w:val="78225D97"/>
    <w:rsid w:val="783C4506"/>
    <w:rsid w:val="783E4F7C"/>
    <w:rsid w:val="7842332A"/>
    <w:rsid w:val="78485537"/>
    <w:rsid w:val="786264B3"/>
    <w:rsid w:val="78634FBF"/>
    <w:rsid w:val="787507DB"/>
    <w:rsid w:val="7879011E"/>
    <w:rsid w:val="787E494B"/>
    <w:rsid w:val="78877EC7"/>
    <w:rsid w:val="789946DC"/>
    <w:rsid w:val="789F03AF"/>
    <w:rsid w:val="78A80D68"/>
    <w:rsid w:val="78B224FC"/>
    <w:rsid w:val="78B236E4"/>
    <w:rsid w:val="78BC7554"/>
    <w:rsid w:val="78CA6D5D"/>
    <w:rsid w:val="78D40EBA"/>
    <w:rsid w:val="78D72D9D"/>
    <w:rsid w:val="78DA32BC"/>
    <w:rsid w:val="78DD301D"/>
    <w:rsid w:val="78E37412"/>
    <w:rsid w:val="78E540F9"/>
    <w:rsid w:val="78F50497"/>
    <w:rsid w:val="78F542FA"/>
    <w:rsid w:val="78F6410E"/>
    <w:rsid w:val="78F7314D"/>
    <w:rsid w:val="78FA502F"/>
    <w:rsid w:val="78FE0852"/>
    <w:rsid w:val="78FF7711"/>
    <w:rsid w:val="79060A74"/>
    <w:rsid w:val="790C3006"/>
    <w:rsid w:val="790E7842"/>
    <w:rsid w:val="79197073"/>
    <w:rsid w:val="79201E77"/>
    <w:rsid w:val="793055DB"/>
    <w:rsid w:val="7931134E"/>
    <w:rsid w:val="79346C72"/>
    <w:rsid w:val="79380B60"/>
    <w:rsid w:val="79391503"/>
    <w:rsid w:val="793A0139"/>
    <w:rsid w:val="793E4277"/>
    <w:rsid w:val="794D32DB"/>
    <w:rsid w:val="79500EC1"/>
    <w:rsid w:val="79602CFB"/>
    <w:rsid w:val="79614695"/>
    <w:rsid w:val="79631584"/>
    <w:rsid w:val="79665E81"/>
    <w:rsid w:val="79681EB4"/>
    <w:rsid w:val="796B0C45"/>
    <w:rsid w:val="796B666A"/>
    <w:rsid w:val="79717BE1"/>
    <w:rsid w:val="79731222"/>
    <w:rsid w:val="7976251A"/>
    <w:rsid w:val="797B2086"/>
    <w:rsid w:val="797E3DC1"/>
    <w:rsid w:val="79842F0C"/>
    <w:rsid w:val="79846C3A"/>
    <w:rsid w:val="798A5571"/>
    <w:rsid w:val="798B7860"/>
    <w:rsid w:val="79967242"/>
    <w:rsid w:val="799C4137"/>
    <w:rsid w:val="79A60D5A"/>
    <w:rsid w:val="79A725C9"/>
    <w:rsid w:val="79BD78DD"/>
    <w:rsid w:val="79C7230D"/>
    <w:rsid w:val="79CA3415"/>
    <w:rsid w:val="79CF70A0"/>
    <w:rsid w:val="79DC63A9"/>
    <w:rsid w:val="79DD2BDF"/>
    <w:rsid w:val="79E6485F"/>
    <w:rsid w:val="79F1793C"/>
    <w:rsid w:val="79F81F41"/>
    <w:rsid w:val="79F95638"/>
    <w:rsid w:val="7A013839"/>
    <w:rsid w:val="7A014CAC"/>
    <w:rsid w:val="7A063209"/>
    <w:rsid w:val="7A085577"/>
    <w:rsid w:val="7A1627E6"/>
    <w:rsid w:val="7A170A93"/>
    <w:rsid w:val="7A1953C5"/>
    <w:rsid w:val="7A1C1EC7"/>
    <w:rsid w:val="7A21512C"/>
    <w:rsid w:val="7A26271A"/>
    <w:rsid w:val="7A2C1BA2"/>
    <w:rsid w:val="7A3030BC"/>
    <w:rsid w:val="7A441FDF"/>
    <w:rsid w:val="7A454D47"/>
    <w:rsid w:val="7A485CA4"/>
    <w:rsid w:val="7A580A2A"/>
    <w:rsid w:val="7A647904"/>
    <w:rsid w:val="7A6E4F00"/>
    <w:rsid w:val="7A6F5149"/>
    <w:rsid w:val="7A7A7870"/>
    <w:rsid w:val="7A8050F7"/>
    <w:rsid w:val="7A8202FB"/>
    <w:rsid w:val="7A85528C"/>
    <w:rsid w:val="7A8D20B3"/>
    <w:rsid w:val="7A8D50C2"/>
    <w:rsid w:val="7AA32F18"/>
    <w:rsid w:val="7AA768B6"/>
    <w:rsid w:val="7AAC7787"/>
    <w:rsid w:val="7AB00BE7"/>
    <w:rsid w:val="7AB40EF2"/>
    <w:rsid w:val="7ABC4CE7"/>
    <w:rsid w:val="7ABF68AF"/>
    <w:rsid w:val="7ADF15CE"/>
    <w:rsid w:val="7AE656DE"/>
    <w:rsid w:val="7AF44D90"/>
    <w:rsid w:val="7B023B17"/>
    <w:rsid w:val="7B0B597A"/>
    <w:rsid w:val="7B107232"/>
    <w:rsid w:val="7B113A2E"/>
    <w:rsid w:val="7B1A3F7B"/>
    <w:rsid w:val="7B1B75F8"/>
    <w:rsid w:val="7B292913"/>
    <w:rsid w:val="7B350037"/>
    <w:rsid w:val="7B373377"/>
    <w:rsid w:val="7B3A2B8D"/>
    <w:rsid w:val="7B3A2DD1"/>
    <w:rsid w:val="7B3E2280"/>
    <w:rsid w:val="7B537D01"/>
    <w:rsid w:val="7B5E0965"/>
    <w:rsid w:val="7B6902D6"/>
    <w:rsid w:val="7B6A5B65"/>
    <w:rsid w:val="7B6C7303"/>
    <w:rsid w:val="7B7A2CDA"/>
    <w:rsid w:val="7B8A1D8B"/>
    <w:rsid w:val="7B8A426D"/>
    <w:rsid w:val="7B972CA1"/>
    <w:rsid w:val="7B990E8A"/>
    <w:rsid w:val="7BA058A9"/>
    <w:rsid w:val="7BA21D57"/>
    <w:rsid w:val="7BB93ADE"/>
    <w:rsid w:val="7BBC70CA"/>
    <w:rsid w:val="7BC073CB"/>
    <w:rsid w:val="7BC6610D"/>
    <w:rsid w:val="7BC947A2"/>
    <w:rsid w:val="7BD134CC"/>
    <w:rsid w:val="7BD14D05"/>
    <w:rsid w:val="7BD2035F"/>
    <w:rsid w:val="7BD6356C"/>
    <w:rsid w:val="7BDA1DFE"/>
    <w:rsid w:val="7BF171EA"/>
    <w:rsid w:val="7BF56FC7"/>
    <w:rsid w:val="7BFF4F13"/>
    <w:rsid w:val="7C026E3F"/>
    <w:rsid w:val="7C0628F9"/>
    <w:rsid w:val="7C0914C6"/>
    <w:rsid w:val="7C14208A"/>
    <w:rsid w:val="7C146E3E"/>
    <w:rsid w:val="7C1C022C"/>
    <w:rsid w:val="7C1D450B"/>
    <w:rsid w:val="7C1F1A56"/>
    <w:rsid w:val="7C375C94"/>
    <w:rsid w:val="7C3C515A"/>
    <w:rsid w:val="7C3F0F7A"/>
    <w:rsid w:val="7C415A16"/>
    <w:rsid w:val="7C4417CD"/>
    <w:rsid w:val="7C461BDB"/>
    <w:rsid w:val="7C466B63"/>
    <w:rsid w:val="7C50623D"/>
    <w:rsid w:val="7C527EC7"/>
    <w:rsid w:val="7C5D1E18"/>
    <w:rsid w:val="7C5F3738"/>
    <w:rsid w:val="7C6405DC"/>
    <w:rsid w:val="7C6C243B"/>
    <w:rsid w:val="7C6E4A25"/>
    <w:rsid w:val="7C7229C2"/>
    <w:rsid w:val="7C733C3C"/>
    <w:rsid w:val="7C7357A7"/>
    <w:rsid w:val="7C75797E"/>
    <w:rsid w:val="7C8B2EDE"/>
    <w:rsid w:val="7C9100F5"/>
    <w:rsid w:val="7C944C90"/>
    <w:rsid w:val="7C977CED"/>
    <w:rsid w:val="7C9C3CE0"/>
    <w:rsid w:val="7CAB3546"/>
    <w:rsid w:val="7CAE11ED"/>
    <w:rsid w:val="7CB61B82"/>
    <w:rsid w:val="7CB63CD9"/>
    <w:rsid w:val="7CC45C89"/>
    <w:rsid w:val="7CC5328F"/>
    <w:rsid w:val="7D0756BC"/>
    <w:rsid w:val="7D173BF6"/>
    <w:rsid w:val="7D1A16F1"/>
    <w:rsid w:val="7D38066E"/>
    <w:rsid w:val="7D432979"/>
    <w:rsid w:val="7D4343B3"/>
    <w:rsid w:val="7D4B66DC"/>
    <w:rsid w:val="7D521DBC"/>
    <w:rsid w:val="7D57260A"/>
    <w:rsid w:val="7D653903"/>
    <w:rsid w:val="7D6B592D"/>
    <w:rsid w:val="7D7850D1"/>
    <w:rsid w:val="7D79747C"/>
    <w:rsid w:val="7D8329EC"/>
    <w:rsid w:val="7D89129B"/>
    <w:rsid w:val="7D8A5299"/>
    <w:rsid w:val="7D8C7D50"/>
    <w:rsid w:val="7D8F5C89"/>
    <w:rsid w:val="7DA02C92"/>
    <w:rsid w:val="7DAF366F"/>
    <w:rsid w:val="7DBE1B41"/>
    <w:rsid w:val="7DC0602E"/>
    <w:rsid w:val="7DC2445E"/>
    <w:rsid w:val="7DC80442"/>
    <w:rsid w:val="7DCC7306"/>
    <w:rsid w:val="7DD93BBB"/>
    <w:rsid w:val="7DDC2A9B"/>
    <w:rsid w:val="7DDD3A3D"/>
    <w:rsid w:val="7DEC671F"/>
    <w:rsid w:val="7DEE5562"/>
    <w:rsid w:val="7DF625C7"/>
    <w:rsid w:val="7DF71251"/>
    <w:rsid w:val="7DF83229"/>
    <w:rsid w:val="7DF97A06"/>
    <w:rsid w:val="7E021ABE"/>
    <w:rsid w:val="7E1D46EF"/>
    <w:rsid w:val="7E1E4222"/>
    <w:rsid w:val="7E2F2AFC"/>
    <w:rsid w:val="7E350C33"/>
    <w:rsid w:val="7E4036D8"/>
    <w:rsid w:val="7E55294B"/>
    <w:rsid w:val="7E626F25"/>
    <w:rsid w:val="7E63507C"/>
    <w:rsid w:val="7E706CE2"/>
    <w:rsid w:val="7E750AC5"/>
    <w:rsid w:val="7E7C0FC1"/>
    <w:rsid w:val="7E7F226F"/>
    <w:rsid w:val="7E836F14"/>
    <w:rsid w:val="7E85156B"/>
    <w:rsid w:val="7E872E00"/>
    <w:rsid w:val="7E902114"/>
    <w:rsid w:val="7E9375DD"/>
    <w:rsid w:val="7E983785"/>
    <w:rsid w:val="7EA74BCB"/>
    <w:rsid w:val="7EB06DB0"/>
    <w:rsid w:val="7EC01E3E"/>
    <w:rsid w:val="7EC6609D"/>
    <w:rsid w:val="7ECC2AE2"/>
    <w:rsid w:val="7ED66612"/>
    <w:rsid w:val="7ED87B54"/>
    <w:rsid w:val="7EE16BCE"/>
    <w:rsid w:val="7EE81304"/>
    <w:rsid w:val="7EE830D6"/>
    <w:rsid w:val="7EF01CA0"/>
    <w:rsid w:val="7EF23B39"/>
    <w:rsid w:val="7EF75D85"/>
    <w:rsid w:val="7EFF5F40"/>
    <w:rsid w:val="7F0971D3"/>
    <w:rsid w:val="7F136750"/>
    <w:rsid w:val="7F1D0CD5"/>
    <w:rsid w:val="7F1E66C1"/>
    <w:rsid w:val="7F264DC1"/>
    <w:rsid w:val="7F3E6537"/>
    <w:rsid w:val="7F4460F1"/>
    <w:rsid w:val="7F4B68BB"/>
    <w:rsid w:val="7F5953A8"/>
    <w:rsid w:val="7F5F3946"/>
    <w:rsid w:val="7F607C32"/>
    <w:rsid w:val="7F680EB9"/>
    <w:rsid w:val="7F6C6F2E"/>
    <w:rsid w:val="7F6C737D"/>
    <w:rsid w:val="7F787FE1"/>
    <w:rsid w:val="7F7B41FA"/>
    <w:rsid w:val="7F7D5AF2"/>
    <w:rsid w:val="7F86143C"/>
    <w:rsid w:val="7F874B1A"/>
    <w:rsid w:val="7F8B1924"/>
    <w:rsid w:val="7F8E7AC2"/>
    <w:rsid w:val="7F9C1175"/>
    <w:rsid w:val="7FAB0B47"/>
    <w:rsid w:val="7FAB4A37"/>
    <w:rsid w:val="7FB66326"/>
    <w:rsid w:val="7FB836B2"/>
    <w:rsid w:val="7FB976DE"/>
    <w:rsid w:val="7FC02383"/>
    <w:rsid w:val="7FC625F7"/>
    <w:rsid w:val="7FC955AB"/>
    <w:rsid w:val="7FCD1A02"/>
    <w:rsid w:val="7FD723C4"/>
    <w:rsid w:val="7FD8611E"/>
    <w:rsid w:val="7FDB4F91"/>
    <w:rsid w:val="7FFF3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3302E7E"/>
  <w15:docId w15:val="{74F785DF-9AA4-47F9-B72C-E57332EFF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Normal Indent" w:qFormat="1"/>
    <w:lsdException w:name="annotation text" w:qFormat="1"/>
    <w:lsdException w:name="header" w:qFormat="1"/>
    <w:lsdException w:name="footer" w:qFormat="1"/>
    <w:lsdException w:name="caption" w:uiPriority="35" w:unhideWhenUsed="1" w:qFormat="1"/>
    <w:lsdException w:name="annotation reference" w:semiHidden="1" w:uiPriority="99" w:unhideWhenUsed="1" w:qFormat="1"/>
    <w:lsdException w:name="page number" w:qFormat="1"/>
    <w:lsdException w:name="Title" w:qFormat="1"/>
    <w:lsdException w:name="Default Paragraph Font" w:semiHidden="1" w:uiPriority="1" w:unhideWhenUsed="1" w:qFormat="1"/>
    <w:lsdException w:name="Body Text" w:qFormat="1"/>
    <w:lsdException w:name="Subtitle" w:qFormat="1"/>
    <w:lsdException w:name="Body Text Indent 3" w:qFormat="1"/>
    <w:lsdException w:name="Block Text" w:qFormat="1"/>
    <w:lsdException w:name="Hyperlink" w:uiPriority="99" w:unhideWhenUsed="1"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qFormat/>
    <w:pPr>
      <w:widowControl w:val="0"/>
      <w:spacing w:line="360" w:lineRule="auto"/>
      <w:jc w:val="both"/>
    </w:pPr>
    <w:rPr>
      <w:rFonts w:asciiTheme="minorHAnsi" w:hAnsiTheme="minorHAnsi" w:cstheme="minorBidi"/>
      <w:kern w:val="2"/>
      <w:sz w:val="21"/>
      <w:szCs w:val="24"/>
    </w:rPr>
  </w:style>
  <w:style w:type="paragraph" w:styleId="1">
    <w:name w:val="heading 1"/>
    <w:basedOn w:val="10"/>
    <w:next w:val="a"/>
    <w:qFormat/>
    <w:pPr>
      <w:keepNext/>
      <w:keepLines/>
      <w:numPr>
        <w:numId w:val="1"/>
      </w:numPr>
      <w:tabs>
        <w:tab w:val="left" w:pos="0"/>
      </w:tabs>
      <w:spacing w:before="100" w:after="90" w:line="240" w:lineRule="auto"/>
      <w:jc w:val="left"/>
      <w:outlineLvl w:val="0"/>
    </w:pPr>
    <w:rPr>
      <w:b/>
      <w:kern w:val="44"/>
      <w:sz w:val="28"/>
    </w:rPr>
  </w:style>
  <w:style w:type="paragraph" w:styleId="2">
    <w:name w:val="heading 2"/>
    <w:basedOn w:val="a"/>
    <w:next w:val="a"/>
    <w:link w:val="20"/>
    <w:unhideWhenUsed/>
    <w:qFormat/>
    <w:pPr>
      <w:keepNext/>
      <w:keepLines/>
      <w:numPr>
        <w:ilvl w:val="1"/>
        <w:numId w:val="1"/>
      </w:numPr>
      <w:spacing w:before="140" w:after="140" w:line="240" w:lineRule="auto"/>
      <w:outlineLvl w:val="1"/>
    </w:pPr>
    <w:rPr>
      <w:rFonts w:ascii="Arial" w:hAnsi="Arial" w:cs="Arial"/>
      <w:b/>
      <w:sz w:val="24"/>
    </w:rPr>
  </w:style>
  <w:style w:type="paragraph" w:styleId="3">
    <w:name w:val="heading 3"/>
    <w:basedOn w:val="a"/>
    <w:next w:val="a"/>
    <w:unhideWhenUsed/>
    <w:qFormat/>
    <w:pPr>
      <w:keepNext/>
      <w:keepLines/>
      <w:numPr>
        <w:ilvl w:val="2"/>
        <w:numId w:val="1"/>
      </w:numPr>
      <w:spacing w:before="260" w:after="260" w:line="240" w:lineRule="auto"/>
      <w:outlineLvl w:val="2"/>
    </w:pPr>
    <w:rPr>
      <w:b/>
      <w:sz w:val="24"/>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hAnsi="Arial"/>
    </w:rPr>
  </w:style>
  <w:style w:type="paragraph" w:styleId="5">
    <w:name w:val="heading 5"/>
    <w:basedOn w:val="a"/>
    <w:next w:val="a"/>
    <w:unhideWhenUsed/>
    <w:qFormat/>
    <w:pPr>
      <w:keepNext/>
      <w:keepLines/>
      <w:numPr>
        <w:ilvl w:val="4"/>
        <w:numId w:val="1"/>
      </w:numPr>
      <w:spacing w:before="280" w:after="290" w:line="372" w:lineRule="auto"/>
      <w:outlineLvl w:val="4"/>
    </w:pPr>
    <w:rPr>
      <w:b/>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lock Text"/>
    <w:basedOn w:val="a"/>
    <w:qFormat/>
  </w:style>
  <w:style w:type="paragraph" w:styleId="10">
    <w:name w:val="toc 1"/>
    <w:basedOn w:val="a"/>
    <w:next w:val="a"/>
    <w:uiPriority w:val="39"/>
    <w:qFormat/>
  </w:style>
  <w:style w:type="paragraph" w:styleId="a4">
    <w:name w:val="Normal Indent"/>
    <w:basedOn w:val="a"/>
    <w:qFormat/>
    <w:pPr>
      <w:ind w:firstLineChars="200" w:firstLine="420"/>
    </w:pPr>
  </w:style>
  <w:style w:type="paragraph" w:styleId="a5">
    <w:name w:val="caption"/>
    <w:basedOn w:val="a"/>
    <w:next w:val="a"/>
    <w:link w:val="a6"/>
    <w:uiPriority w:val="35"/>
    <w:unhideWhenUsed/>
    <w:qFormat/>
    <w:rPr>
      <w:rFonts w:eastAsia="黑体"/>
      <w:sz w:val="20"/>
    </w:rPr>
  </w:style>
  <w:style w:type="paragraph" w:styleId="a7">
    <w:name w:val="annotation text"/>
    <w:basedOn w:val="a"/>
    <w:qFormat/>
    <w:pPr>
      <w:jc w:val="left"/>
    </w:pPr>
  </w:style>
  <w:style w:type="paragraph" w:styleId="a8">
    <w:name w:val="Body Text"/>
    <w:basedOn w:val="a"/>
    <w:qFormat/>
    <w:pPr>
      <w:adjustRightInd w:val="0"/>
      <w:snapToGrid w:val="0"/>
      <w:ind w:firstLineChars="200" w:firstLine="200"/>
    </w:pPr>
    <w:rPr>
      <w:rFonts w:cs="宋体"/>
      <w:szCs w:val="30"/>
    </w:rPr>
  </w:style>
  <w:style w:type="paragraph" w:styleId="30">
    <w:name w:val="toc 3"/>
    <w:basedOn w:val="a"/>
    <w:next w:val="a"/>
    <w:uiPriority w:val="39"/>
    <w:qFormat/>
    <w:pPr>
      <w:ind w:leftChars="400" w:left="840"/>
    </w:pPr>
  </w:style>
  <w:style w:type="paragraph" w:styleId="a9">
    <w:name w:val="Balloon Text"/>
    <w:basedOn w:val="a"/>
    <w:link w:val="aa"/>
    <w:qFormat/>
    <w:pPr>
      <w:spacing w:line="240" w:lineRule="auto"/>
    </w:pPr>
    <w:rPr>
      <w:sz w:val="18"/>
      <w:szCs w:val="18"/>
    </w:rPr>
  </w:style>
  <w:style w:type="paragraph" w:styleId="ab">
    <w:name w:val="footer"/>
    <w:basedOn w:val="a"/>
    <w:qFormat/>
    <w:pPr>
      <w:tabs>
        <w:tab w:val="center" w:pos="4153"/>
        <w:tab w:val="right" w:pos="8306"/>
      </w:tabs>
      <w:snapToGrid w:val="0"/>
      <w:jc w:val="left"/>
    </w:pPr>
    <w:rPr>
      <w:sz w:val="18"/>
    </w:rPr>
  </w:style>
  <w:style w:type="paragraph" w:styleId="ac">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31">
    <w:name w:val="Body Text Indent 3"/>
    <w:basedOn w:val="a"/>
    <w:qFormat/>
    <w:pPr>
      <w:spacing w:after="120"/>
      <w:ind w:leftChars="200" w:left="420"/>
    </w:pPr>
    <w:rPr>
      <w:rFonts w:ascii="Times New Roman" w:hAnsi="Times New Roman"/>
      <w:sz w:val="16"/>
      <w:szCs w:val="20"/>
    </w:rPr>
  </w:style>
  <w:style w:type="paragraph" w:styleId="21">
    <w:name w:val="toc 2"/>
    <w:basedOn w:val="a"/>
    <w:next w:val="a"/>
    <w:uiPriority w:val="39"/>
    <w:qFormat/>
    <w:pPr>
      <w:ind w:leftChars="200" w:left="420"/>
    </w:pPr>
  </w:style>
  <w:style w:type="table" w:styleId="ad">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1"/>
    <w:qFormat/>
  </w:style>
  <w:style w:type="character" w:styleId="af">
    <w:name w:val="Emphasis"/>
    <w:uiPriority w:val="20"/>
    <w:qFormat/>
    <w:rPr>
      <w:i/>
      <w:iCs/>
    </w:rPr>
  </w:style>
  <w:style w:type="character" w:styleId="af0">
    <w:name w:val="Hyperlink"/>
    <w:basedOn w:val="a1"/>
    <w:uiPriority w:val="99"/>
    <w:unhideWhenUsed/>
    <w:qFormat/>
    <w:rPr>
      <w:color w:val="0563C1" w:themeColor="hyperlink"/>
      <w:u w:val="single"/>
    </w:rPr>
  </w:style>
  <w:style w:type="character" w:styleId="af1">
    <w:name w:val="annotation reference"/>
    <w:basedOn w:val="a1"/>
    <w:uiPriority w:val="99"/>
    <w:semiHidden/>
    <w:unhideWhenUsed/>
    <w:qFormat/>
    <w:rPr>
      <w:sz w:val="21"/>
      <w:szCs w:val="21"/>
    </w:rPr>
  </w:style>
  <w:style w:type="paragraph" w:customStyle="1" w:styleId="WPSOffice1">
    <w:name w:val="WPSOffice手动目录 1"/>
    <w:qFormat/>
    <w:rPr>
      <w:rFonts w:asciiTheme="minorHAnsi" w:eastAsia="微软雅黑" w:hAnsiTheme="minorHAnsi" w:cstheme="minorBidi"/>
    </w:rPr>
  </w:style>
  <w:style w:type="paragraph" w:customStyle="1" w:styleId="WPSOffice2">
    <w:name w:val="WPSOffice手动目录 2"/>
    <w:qFormat/>
    <w:pPr>
      <w:ind w:leftChars="200" w:left="200"/>
    </w:pPr>
    <w:rPr>
      <w:rFonts w:asciiTheme="minorHAnsi" w:eastAsia="微软雅黑" w:hAnsiTheme="minorHAnsi" w:cstheme="minorBidi"/>
    </w:rPr>
  </w:style>
  <w:style w:type="paragraph" w:customStyle="1" w:styleId="WPSOffice3">
    <w:name w:val="WPSOffice手动目录 3"/>
    <w:qFormat/>
    <w:pPr>
      <w:ind w:leftChars="400" w:left="400"/>
    </w:pPr>
    <w:rPr>
      <w:rFonts w:asciiTheme="minorHAnsi" w:eastAsia="微软雅黑" w:hAnsiTheme="minorHAnsi" w:cstheme="minorBidi"/>
    </w:rPr>
  </w:style>
  <w:style w:type="paragraph" w:styleId="af2">
    <w:name w:val="List Paragraph"/>
    <w:basedOn w:val="a"/>
    <w:uiPriority w:val="34"/>
    <w:qFormat/>
    <w:pPr>
      <w:ind w:firstLineChars="200" w:firstLine="420"/>
    </w:pPr>
  </w:style>
  <w:style w:type="character" w:customStyle="1" w:styleId="font21">
    <w:name w:val="font21"/>
    <w:basedOn w:val="a1"/>
    <w:qFormat/>
    <w:rPr>
      <w:rFonts w:ascii="宋体" w:eastAsia="宋体" w:hAnsi="宋体" w:cs="宋体" w:hint="eastAsia"/>
      <w:color w:val="000000"/>
      <w:sz w:val="36"/>
      <w:szCs w:val="36"/>
      <w:u w:val="none"/>
    </w:rPr>
  </w:style>
  <w:style w:type="character" w:customStyle="1" w:styleId="font11">
    <w:name w:val="font11"/>
    <w:basedOn w:val="a1"/>
    <w:qFormat/>
    <w:rPr>
      <w:rFonts w:ascii="Calibri" w:hAnsi="Calibri" w:cs="Calibri" w:hint="default"/>
      <w:color w:val="000000"/>
      <w:sz w:val="36"/>
      <w:szCs w:val="36"/>
      <w:u w:val="none"/>
    </w:rPr>
  </w:style>
  <w:style w:type="character" w:customStyle="1" w:styleId="aa">
    <w:name w:val="批注框文本 字符"/>
    <w:basedOn w:val="a1"/>
    <w:link w:val="a9"/>
    <w:qFormat/>
    <w:rPr>
      <w:rFonts w:asciiTheme="minorHAnsi" w:hAnsiTheme="minorHAnsi" w:cstheme="minorBidi"/>
      <w:kern w:val="2"/>
      <w:sz w:val="18"/>
      <w:szCs w:val="18"/>
    </w:rPr>
  </w:style>
  <w:style w:type="table" w:customStyle="1" w:styleId="11">
    <w:name w:val="网格表 1 浅色1"/>
    <w:basedOn w:val="a2"/>
    <w:uiPriority w:val="46"/>
    <w:qFormat/>
    <w:rPr>
      <w:rFonts w:asciiTheme="minorHAnsi" w:eastAsiaTheme="minorEastAsia" w:hAnsiTheme="minorHAnsi" w:cstheme="minorBidi"/>
      <w:sz w:val="22"/>
      <w:szCs w:val="22"/>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12">
    <w:name w:val="修订1"/>
    <w:hidden/>
    <w:uiPriority w:val="99"/>
    <w:semiHidden/>
    <w:qFormat/>
    <w:rPr>
      <w:rFonts w:asciiTheme="minorHAnsi" w:hAnsiTheme="minorHAnsi" w:cstheme="minorBidi"/>
      <w:kern w:val="2"/>
      <w:sz w:val="28"/>
      <w:szCs w:val="24"/>
    </w:rPr>
  </w:style>
  <w:style w:type="character" w:customStyle="1" w:styleId="20">
    <w:name w:val="标题 2 字符"/>
    <w:link w:val="2"/>
    <w:qFormat/>
    <w:rPr>
      <w:rFonts w:ascii="Arial" w:eastAsia="宋体" w:hAnsi="Arial" w:cs="Arial"/>
      <w:b/>
      <w:sz w:val="24"/>
    </w:rPr>
  </w:style>
  <w:style w:type="character" w:customStyle="1" w:styleId="a6">
    <w:name w:val="题注 字符"/>
    <w:link w:val="a5"/>
    <w:uiPriority w:val="35"/>
    <w:qFormat/>
    <w:rPr>
      <w:rFonts w:eastAsia="黑体"/>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microsoft.com/office/2011/relationships/people" Target="peop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5DB105-A253-4FA1-8411-DA6B6A210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3892</TotalTime>
  <Pages>55</Pages>
  <Words>4899</Words>
  <Characters>27926</Characters>
  <Application>Microsoft Office Word</Application>
  <DocSecurity>0</DocSecurity>
  <Lines>232</Lines>
  <Paragraphs>65</Paragraphs>
  <ScaleCrop>false</ScaleCrop>
  <Company/>
  <LinksUpToDate>false</LinksUpToDate>
  <CharactersWithSpaces>32760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WPS_1591149877</dc:creator>
  <cp:lastModifiedBy>chenxia</cp:lastModifiedBy>
  <cp:revision>86</cp:revision>
  <cp:lastPrinted>2021-11-17T09:04:00Z</cp:lastPrinted>
  <dcterms:created xsi:type="dcterms:W3CDTF">2020-09-15T08:16:00Z</dcterms:created>
  <dcterms:modified xsi:type="dcterms:W3CDTF">2023-11-08T04:00:00Z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D5611038FCE345B1A6D57ADF17A05743</vt:lpwstr>
  </property>
</Properties>
</file>