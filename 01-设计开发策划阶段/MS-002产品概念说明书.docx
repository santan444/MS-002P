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AAB411" w14:textId="77777777" w:rsidR="0051459B" w:rsidRDefault="0051459B">
      <w:pPr>
        <w:spacing w:line="480" w:lineRule="auto"/>
        <w:jc w:val="center"/>
        <w:rPr>
          <w:rFonts w:ascii="宋体" w:hAnsi="宋体" w:cs="宋体"/>
          <w:sz w:val="24"/>
          <w:szCs w:val="24"/>
        </w:rPr>
      </w:pPr>
    </w:p>
    <w:p w14:paraId="7EAAB412" w14:textId="77777777" w:rsidR="0051459B" w:rsidRDefault="0051459B">
      <w:pPr>
        <w:spacing w:line="480" w:lineRule="auto"/>
        <w:jc w:val="center"/>
        <w:rPr>
          <w:rFonts w:ascii="宋体" w:hAnsi="宋体" w:cs="宋体"/>
          <w:sz w:val="24"/>
          <w:szCs w:val="24"/>
        </w:rPr>
      </w:pPr>
    </w:p>
    <w:p w14:paraId="7EAAB413" w14:textId="77777777" w:rsidR="0051459B" w:rsidRDefault="0051459B">
      <w:pPr>
        <w:spacing w:line="480" w:lineRule="auto"/>
        <w:jc w:val="center"/>
        <w:rPr>
          <w:rFonts w:ascii="宋体" w:hAnsi="宋体" w:cs="宋体"/>
          <w:sz w:val="24"/>
          <w:szCs w:val="24"/>
        </w:rPr>
      </w:pPr>
    </w:p>
    <w:p w14:paraId="7EAAB414" w14:textId="77777777" w:rsidR="0051459B" w:rsidRDefault="0051459B">
      <w:pPr>
        <w:spacing w:line="480" w:lineRule="auto"/>
        <w:jc w:val="center"/>
        <w:rPr>
          <w:rFonts w:ascii="宋体" w:hAnsi="宋体" w:cs="宋体"/>
          <w:sz w:val="24"/>
          <w:szCs w:val="24"/>
        </w:rPr>
      </w:pPr>
    </w:p>
    <w:p w14:paraId="7EAAB415" w14:textId="77777777" w:rsidR="0051459B" w:rsidRDefault="0051459B">
      <w:pPr>
        <w:spacing w:line="480" w:lineRule="auto"/>
        <w:jc w:val="center"/>
        <w:rPr>
          <w:rFonts w:ascii="宋体" w:hAnsi="宋体" w:cs="宋体"/>
          <w:sz w:val="24"/>
          <w:szCs w:val="24"/>
        </w:rPr>
      </w:pPr>
    </w:p>
    <w:p w14:paraId="7EAAB416" w14:textId="77777777" w:rsidR="0051459B" w:rsidRDefault="00D60EEC">
      <w:pPr>
        <w:jc w:val="center"/>
        <w:rPr>
          <w:rFonts w:ascii="黑体" w:eastAsia="黑体" w:hAnsi="黑体" w:cs="黑体"/>
          <w:sz w:val="48"/>
          <w:szCs w:val="48"/>
        </w:rPr>
      </w:pPr>
      <w:r>
        <w:rPr>
          <w:rFonts w:ascii="黑体" w:eastAsia="黑体" w:hAnsi="黑体" w:cs="黑体" w:hint="eastAsia"/>
          <w:sz w:val="48"/>
          <w:szCs w:val="48"/>
        </w:rPr>
        <w:t xml:space="preserve"> MS-002</w:t>
      </w:r>
    </w:p>
    <w:p w14:paraId="7EAAB417" w14:textId="77777777" w:rsidR="0051459B" w:rsidRDefault="00D60EEC">
      <w:pPr>
        <w:jc w:val="center"/>
        <w:rPr>
          <w:rFonts w:ascii="黑体" w:eastAsia="黑体" w:hAnsi="黑体" w:cs="黑体"/>
          <w:sz w:val="48"/>
          <w:szCs w:val="48"/>
          <w:lang w:val="zh-CN"/>
        </w:rPr>
      </w:pPr>
      <w:r>
        <w:rPr>
          <w:rFonts w:ascii="黑体" w:eastAsia="黑体" w:hAnsi="黑体" w:cs="黑体" w:hint="eastAsia"/>
          <w:sz w:val="48"/>
          <w:szCs w:val="48"/>
          <w:lang w:val="zh-CN"/>
        </w:rPr>
        <w:t>产品概念说明</w:t>
      </w:r>
      <w:r>
        <w:rPr>
          <w:rFonts w:ascii="黑体" w:eastAsia="黑体" w:hAnsi="黑体" w:cs="黑体" w:hint="eastAsia"/>
          <w:sz w:val="48"/>
          <w:szCs w:val="48"/>
        </w:rPr>
        <w:t>书</w:t>
      </w:r>
    </w:p>
    <w:p w14:paraId="7EAAB418" w14:textId="77777777" w:rsidR="0051459B" w:rsidRDefault="0051459B">
      <w:pPr>
        <w:spacing w:line="480" w:lineRule="auto"/>
        <w:jc w:val="center"/>
        <w:rPr>
          <w:rFonts w:ascii="宋体" w:hAnsi="宋体" w:cs="宋体"/>
          <w:sz w:val="24"/>
          <w:szCs w:val="24"/>
          <w:lang w:val="zh-CN"/>
        </w:rPr>
      </w:pPr>
    </w:p>
    <w:p w14:paraId="7EAAB419" w14:textId="77777777" w:rsidR="0051459B" w:rsidRDefault="0051459B">
      <w:pPr>
        <w:spacing w:line="480" w:lineRule="auto"/>
        <w:jc w:val="center"/>
        <w:rPr>
          <w:rFonts w:ascii="宋体" w:hAnsi="宋体" w:cs="宋体"/>
          <w:sz w:val="24"/>
          <w:szCs w:val="24"/>
          <w:lang w:val="zh-CN"/>
        </w:rPr>
      </w:pPr>
    </w:p>
    <w:p w14:paraId="7EAAB41A" w14:textId="77777777" w:rsidR="0051459B" w:rsidRDefault="0051459B">
      <w:pPr>
        <w:spacing w:line="480" w:lineRule="auto"/>
        <w:jc w:val="center"/>
        <w:rPr>
          <w:rFonts w:ascii="宋体" w:hAnsi="宋体" w:cs="宋体"/>
          <w:sz w:val="24"/>
          <w:szCs w:val="24"/>
          <w:lang w:val="zh-CN"/>
        </w:rPr>
      </w:pPr>
    </w:p>
    <w:p w14:paraId="7EAAB41B" w14:textId="77777777" w:rsidR="0051459B" w:rsidRDefault="00D60EEC">
      <w:pPr>
        <w:spacing w:before="156" w:after="156" w:line="600" w:lineRule="auto"/>
        <w:ind w:leftChars="1200" w:left="2520"/>
        <w:jc w:val="left"/>
        <w:rPr>
          <w:rFonts w:ascii="宋体" w:hAnsi="宋体" w:cs="宋体"/>
          <w:sz w:val="24"/>
          <w:szCs w:val="24"/>
        </w:rPr>
      </w:pPr>
      <w:r>
        <w:rPr>
          <w:rFonts w:ascii="宋体" w:hAnsi="宋体" w:cs="宋体" w:hint="eastAsia"/>
          <w:sz w:val="24"/>
          <w:szCs w:val="24"/>
        </w:rPr>
        <w:t>编制/日期：</w:t>
      </w:r>
      <w:r>
        <w:rPr>
          <w:rFonts w:ascii="宋体" w:hAnsi="宋体" w:cs="宋体" w:hint="eastAsia"/>
          <w:sz w:val="24"/>
          <w:szCs w:val="24"/>
          <w:u w:val="single"/>
        </w:rPr>
        <w:t xml:space="preserve">                   </w:t>
      </w:r>
    </w:p>
    <w:p w14:paraId="7EAAB41C" w14:textId="77777777" w:rsidR="0051459B" w:rsidRDefault="00D60EEC">
      <w:pPr>
        <w:spacing w:before="156" w:after="156" w:line="600" w:lineRule="auto"/>
        <w:ind w:leftChars="1200" w:left="2520"/>
        <w:jc w:val="left"/>
        <w:rPr>
          <w:rFonts w:ascii="宋体" w:hAnsi="宋体" w:cs="宋体"/>
          <w:sz w:val="24"/>
          <w:szCs w:val="24"/>
        </w:rPr>
      </w:pPr>
      <w:r>
        <w:rPr>
          <w:rFonts w:ascii="宋体" w:hAnsi="宋体" w:cs="宋体" w:hint="eastAsia"/>
          <w:sz w:val="24"/>
          <w:szCs w:val="24"/>
        </w:rPr>
        <w:t>审核/日期：</w:t>
      </w:r>
      <w:r>
        <w:rPr>
          <w:rFonts w:ascii="宋体" w:hAnsi="宋体" w:cs="宋体" w:hint="eastAsia"/>
          <w:sz w:val="24"/>
          <w:szCs w:val="24"/>
          <w:u w:val="single"/>
        </w:rPr>
        <w:t xml:space="preserve">                   </w:t>
      </w:r>
    </w:p>
    <w:p w14:paraId="7EAAB41D" w14:textId="77777777" w:rsidR="0051459B" w:rsidRDefault="00D60EEC">
      <w:pPr>
        <w:spacing w:before="156" w:after="156" w:line="600" w:lineRule="auto"/>
        <w:ind w:leftChars="1200" w:left="2520"/>
        <w:jc w:val="left"/>
        <w:rPr>
          <w:rFonts w:ascii="宋体" w:hAnsi="宋体" w:cs="宋体"/>
          <w:sz w:val="24"/>
          <w:szCs w:val="24"/>
        </w:rPr>
      </w:pPr>
      <w:r>
        <w:rPr>
          <w:rFonts w:ascii="宋体" w:hAnsi="宋体" w:cs="宋体" w:hint="eastAsia"/>
          <w:sz w:val="24"/>
          <w:szCs w:val="24"/>
        </w:rPr>
        <w:t>批准/日期：</w:t>
      </w:r>
      <w:r>
        <w:rPr>
          <w:rFonts w:ascii="宋体" w:hAnsi="宋体" w:cs="宋体" w:hint="eastAsia"/>
          <w:sz w:val="24"/>
          <w:szCs w:val="24"/>
          <w:u w:val="single"/>
        </w:rPr>
        <w:t xml:space="preserve">                   </w:t>
      </w:r>
    </w:p>
    <w:p w14:paraId="7EAAB41E" w14:textId="77777777" w:rsidR="0051459B" w:rsidRDefault="0051459B">
      <w:pPr>
        <w:jc w:val="center"/>
        <w:rPr>
          <w:sz w:val="24"/>
          <w:szCs w:val="24"/>
        </w:rPr>
      </w:pPr>
    </w:p>
    <w:p w14:paraId="7EAAB41F" w14:textId="77777777" w:rsidR="0051459B" w:rsidRDefault="0051459B">
      <w:pPr>
        <w:jc w:val="center"/>
        <w:rPr>
          <w:sz w:val="24"/>
          <w:szCs w:val="24"/>
        </w:rPr>
      </w:pPr>
    </w:p>
    <w:p w14:paraId="7EAAB420" w14:textId="77777777" w:rsidR="0051459B" w:rsidRDefault="0051459B">
      <w:pPr>
        <w:jc w:val="center"/>
        <w:rPr>
          <w:sz w:val="24"/>
          <w:szCs w:val="24"/>
        </w:rPr>
      </w:pPr>
    </w:p>
    <w:p w14:paraId="7EAAB421" w14:textId="77777777" w:rsidR="0051459B" w:rsidRDefault="00D60EEC">
      <w:pPr>
        <w:jc w:val="center"/>
        <w:rPr>
          <w:sz w:val="24"/>
          <w:szCs w:val="24"/>
        </w:rPr>
      </w:pPr>
      <w:r>
        <w:rPr>
          <w:rFonts w:ascii="宋体" w:hAnsi="宋体" w:cs="宋体" w:hint="eastAsia"/>
          <w:bCs/>
          <w:sz w:val="24"/>
          <w:szCs w:val="24"/>
        </w:rPr>
        <w:t>杭州三坛医疗科技有限公司</w:t>
      </w:r>
    </w:p>
    <w:p w14:paraId="7EAAB422" w14:textId="77777777" w:rsidR="0051459B" w:rsidRDefault="0051459B">
      <w:pPr>
        <w:jc w:val="center"/>
        <w:rPr>
          <w:sz w:val="24"/>
          <w:szCs w:val="24"/>
        </w:rPr>
      </w:pPr>
    </w:p>
    <w:p w14:paraId="7EAAB423" w14:textId="77777777" w:rsidR="0051459B" w:rsidRDefault="0051459B">
      <w:pPr>
        <w:jc w:val="center"/>
        <w:rPr>
          <w:sz w:val="24"/>
          <w:szCs w:val="24"/>
        </w:rPr>
      </w:pPr>
    </w:p>
    <w:p w14:paraId="7EAAB424" w14:textId="77777777" w:rsidR="0051459B" w:rsidRDefault="0051459B">
      <w:pPr>
        <w:jc w:val="center"/>
        <w:rPr>
          <w:sz w:val="24"/>
          <w:szCs w:val="24"/>
        </w:rPr>
        <w:sectPr w:rsidR="0051459B">
          <w:headerReference w:type="default" r:id="rId8"/>
          <w:footerReference w:type="default" r:id="rId9"/>
          <w:headerReference w:type="first" r:id="rId10"/>
          <w:pgSz w:w="11906" w:h="16838"/>
          <w:pgMar w:top="1134" w:right="1134" w:bottom="1134" w:left="1134" w:header="454" w:footer="992" w:gutter="0"/>
          <w:pgNumType w:start="1"/>
          <w:cols w:space="720"/>
          <w:docGrid w:type="lines" w:linePitch="312"/>
        </w:sectPr>
      </w:pPr>
    </w:p>
    <w:p w14:paraId="7EAAB425" w14:textId="77777777" w:rsidR="0051459B" w:rsidRDefault="00D60EEC">
      <w:pPr>
        <w:jc w:val="center"/>
        <w:rPr>
          <w:rFonts w:ascii="宋体" w:hAnsi="宋体" w:cs="宋体"/>
          <w:b/>
          <w:sz w:val="24"/>
          <w:szCs w:val="24"/>
        </w:rPr>
      </w:pPr>
      <w:r>
        <w:rPr>
          <w:rFonts w:ascii="宋体" w:hAnsi="宋体" w:cs="宋体" w:hint="eastAsia"/>
          <w:bCs/>
          <w:sz w:val="24"/>
          <w:szCs w:val="24"/>
        </w:rPr>
        <w:lastRenderedPageBreak/>
        <w:t>文档更改履历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1985"/>
        <w:gridCol w:w="4678"/>
        <w:gridCol w:w="1842"/>
      </w:tblGrid>
      <w:tr w:rsidR="0051459B" w14:paraId="7EAAB42A" w14:textId="77777777">
        <w:trPr>
          <w:trHeight w:val="454"/>
        </w:trPr>
        <w:tc>
          <w:tcPr>
            <w:tcW w:w="1242" w:type="dxa"/>
            <w:shd w:val="pct10" w:color="auto" w:fill="auto"/>
            <w:vAlign w:val="center"/>
          </w:tcPr>
          <w:p w14:paraId="7EAAB426" w14:textId="77777777" w:rsidR="0051459B" w:rsidRDefault="00D60EEC">
            <w:pPr>
              <w:widowControl/>
              <w:spacing w:before="156" w:after="156" w:line="240" w:lineRule="auto"/>
              <w:jc w:val="center"/>
              <w:rPr>
                <w:rFonts w:ascii="宋体" w:hAnsi="宋体" w:cs="宋体"/>
                <w:bCs/>
                <w:sz w:val="24"/>
                <w:szCs w:val="24"/>
              </w:rPr>
            </w:pPr>
            <w:r>
              <w:rPr>
                <w:rFonts w:ascii="宋体" w:hAnsi="宋体" w:cs="宋体" w:hint="eastAsia"/>
                <w:bCs/>
                <w:sz w:val="24"/>
                <w:szCs w:val="24"/>
              </w:rPr>
              <w:t>版本号</w:t>
            </w:r>
          </w:p>
        </w:tc>
        <w:tc>
          <w:tcPr>
            <w:tcW w:w="1985" w:type="dxa"/>
            <w:shd w:val="pct10" w:color="auto" w:fill="auto"/>
            <w:vAlign w:val="center"/>
          </w:tcPr>
          <w:p w14:paraId="7EAAB427" w14:textId="77777777" w:rsidR="0051459B" w:rsidRDefault="00D60EEC">
            <w:pPr>
              <w:widowControl/>
              <w:spacing w:before="156" w:after="156" w:line="240" w:lineRule="auto"/>
              <w:jc w:val="center"/>
              <w:rPr>
                <w:rFonts w:ascii="宋体" w:hAnsi="宋体" w:cs="宋体"/>
                <w:bCs/>
                <w:sz w:val="24"/>
                <w:szCs w:val="24"/>
              </w:rPr>
            </w:pPr>
            <w:r>
              <w:rPr>
                <w:rFonts w:ascii="宋体" w:hAnsi="宋体" w:cs="宋体" w:hint="eastAsia"/>
                <w:bCs/>
                <w:sz w:val="24"/>
                <w:szCs w:val="24"/>
              </w:rPr>
              <w:t>发布/实施日期</w:t>
            </w:r>
          </w:p>
        </w:tc>
        <w:tc>
          <w:tcPr>
            <w:tcW w:w="4678" w:type="dxa"/>
            <w:shd w:val="pct10" w:color="auto" w:fill="auto"/>
            <w:vAlign w:val="center"/>
          </w:tcPr>
          <w:p w14:paraId="7EAAB428" w14:textId="77777777" w:rsidR="0051459B" w:rsidRDefault="00D60EEC">
            <w:pPr>
              <w:widowControl/>
              <w:spacing w:before="156" w:after="156" w:line="240" w:lineRule="auto"/>
              <w:jc w:val="center"/>
              <w:rPr>
                <w:rFonts w:ascii="宋体" w:hAnsi="宋体" w:cs="宋体"/>
                <w:bCs/>
                <w:sz w:val="24"/>
                <w:szCs w:val="24"/>
              </w:rPr>
            </w:pPr>
            <w:r>
              <w:rPr>
                <w:rFonts w:ascii="宋体" w:hAnsi="宋体" w:cs="宋体" w:hint="eastAsia"/>
                <w:bCs/>
                <w:sz w:val="24"/>
                <w:szCs w:val="24"/>
              </w:rPr>
              <w:t>更改内容概述</w:t>
            </w:r>
          </w:p>
        </w:tc>
        <w:tc>
          <w:tcPr>
            <w:tcW w:w="1842" w:type="dxa"/>
            <w:shd w:val="pct10" w:color="auto" w:fill="auto"/>
            <w:vAlign w:val="center"/>
          </w:tcPr>
          <w:p w14:paraId="7EAAB429" w14:textId="77777777" w:rsidR="0051459B" w:rsidRDefault="00D60EEC">
            <w:pPr>
              <w:widowControl/>
              <w:spacing w:before="156" w:after="156" w:line="240" w:lineRule="auto"/>
              <w:jc w:val="center"/>
              <w:rPr>
                <w:rFonts w:ascii="宋体" w:hAnsi="宋体" w:cs="宋体"/>
                <w:bCs/>
                <w:sz w:val="24"/>
                <w:szCs w:val="24"/>
              </w:rPr>
            </w:pPr>
            <w:r>
              <w:rPr>
                <w:rFonts w:ascii="宋体" w:hAnsi="宋体" w:cs="宋体" w:hint="eastAsia"/>
                <w:bCs/>
                <w:sz w:val="24"/>
                <w:szCs w:val="24"/>
              </w:rPr>
              <w:t>更改者</w:t>
            </w:r>
          </w:p>
        </w:tc>
      </w:tr>
      <w:tr w:rsidR="0051459B" w14:paraId="7EAAB42F" w14:textId="77777777">
        <w:trPr>
          <w:trHeight w:val="454"/>
        </w:trPr>
        <w:tc>
          <w:tcPr>
            <w:tcW w:w="1242" w:type="dxa"/>
            <w:vAlign w:val="center"/>
          </w:tcPr>
          <w:p w14:paraId="7EAAB42B" w14:textId="77777777" w:rsidR="0051459B" w:rsidRDefault="0051459B">
            <w:pPr>
              <w:widowControl/>
              <w:spacing w:before="156" w:after="156" w:line="240" w:lineRule="auto"/>
              <w:jc w:val="center"/>
              <w:rPr>
                <w:rFonts w:ascii="宋体" w:hAnsi="宋体" w:cs="宋体"/>
                <w:bCs/>
                <w:sz w:val="24"/>
                <w:szCs w:val="24"/>
              </w:rPr>
            </w:pPr>
          </w:p>
        </w:tc>
        <w:tc>
          <w:tcPr>
            <w:tcW w:w="1985" w:type="dxa"/>
            <w:vAlign w:val="center"/>
          </w:tcPr>
          <w:p w14:paraId="7EAAB42C" w14:textId="77777777" w:rsidR="0051459B" w:rsidRDefault="0051459B">
            <w:pPr>
              <w:widowControl/>
              <w:spacing w:before="156" w:after="156" w:line="240" w:lineRule="auto"/>
              <w:jc w:val="center"/>
              <w:rPr>
                <w:rFonts w:ascii="宋体" w:hAnsi="宋体" w:cs="宋体"/>
                <w:bCs/>
                <w:sz w:val="24"/>
                <w:szCs w:val="24"/>
              </w:rPr>
            </w:pPr>
          </w:p>
        </w:tc>
        <w:tc>
          <w:tcPr>
            <w:tcW w:w="4678" w:type="dxa"/>
            <w:vAlign w:val="center"/>
          </w:tcPr>
          <w:p w14:paraId="7EAAB42D" w14:textId="77777777" w:rsidR="0051459B" w:rsidRDefault="0051459B">
            <w:pPr>
              <w:widowControl/>
              <w:spacing w:before="156" w:after="156" w:line="240" w:lineRule="auto"/>
              <w:jc w:val="center"/>
              <w:rPr>
                <w:rFonts w:ascii="宋体" w:hAnsi="宋体" w:cs="宋体"/>
                <w:bCs/>
                <w:sz w:val="24"/>
                <w:szCs w:val="24"/>
              </w:rPr>
            </w:pPr>
          </w:p>
        </w:tc>
        <w:tc>
          <w:tcPr>
            <w:tcW w:w="1842" w:type="dxa"/>
            <w:vAlign w:val="center"/>
          </w:tcPr>
          <w:p w14:paraId="7EAAB42E" w14:textId="77777777" w:rsidR="0051459B" w:rsidRDefault="0051459B">
            <w:pPr>
              <w:widowControl/>
              <w:spacing w:before="156" w:after="156" w:line="240" w:lineRule="auto"/>
              <w:jc w:val="center"/>
              <w:rPr>
                <w:rFonts w:ascii="宋体" w:hAnsi="宋体" w:cs="宋体"/>
                <w:bCs/>
                <w:sz w:val="24"/>
                <w:szCs w:val="24"/>
              </w:rPr>
            </w:pPr>
          </w:p>
        </w:tc>
      </w:tr>
      <w:tr w:rsidR="0051459B" w14:paraId="7EAAB434" w14:textId="77777777">
        <w:trPr>
          <w:trHeight w:val="454"/>
        </w:trPr>
        <w:tc>
          <w:tcPr>
            <w:tcW w:w="1242" w:type="dxa"/>
            <w:vAlign w:val="center"/>
          </w:tcPr>
          <w:p w14:paraId="7EAAB430" w14:textId="77777777" w:rsidR="0051459B" w:rsidRDefault="0051459B">
            <w:pPr>
              <w:widowControl/>
              <w:spacing w:before="156" w:after="156" w:line="240" w:lineRule="auto"/>
              <w:jc w:val="center"/>
              <w:rPr>
                <w:rFonts w:ascii="宋体" w:hAnsi="宋体" w:cs="宋体"/>
                <w:bCs/>
                <w:strike/>
                <w:sz w:val="24"/>
                <w:szCs w:val="24"/>
                <w:highlight w:val="yellow"/>
              </w:rPr>
            </w:pPr>
          </w:p>
        </w:tc>
        <w:tc>
          <w:tcPr>
            <w:tcW w:w="1985" w:type="dxa"/>
            <w:vAlign w:val="center"/>
          </w:tcPr>
          <w:p w14:paraId="7EAAB431" w14:textId="77777777" w:rsidR="0051459B" w:rsidRDefault="0051459B">
            <w:pPr>
              <w:widowControl/>
              <w:spacing w:before="156" w:after="156" w:line="240" w:lineRule="auto"/>
              <w:jc w:val="center"/>
              <w:rPr>
                <w:rFonts w:ascii="宋体" w:hAnsi="宋体" w:cs="宋体"/>
                <w:bCs/>
                <w:strike/>
                <w:sz w:val="24"/>
                <w:szCs w:val="24"/>
                <w:highlight w:val="yellow"/>
              </w:rPr>
            </w:pPr>
          </w:p>
        </w:tc>
        <w:tc>
          <w:tcPr>
            <w:tcW w:w="4678" w:type="dxa"/>
            <w:vAlign w:val="center"/>
          </w:tcPr>
          <w:p w14:paraId="7EAAB432" w14:textId="77777777" w:rsidR="0051459B" w:rsidRDefault="0051459B">
            <w:pPr>
              <w:widowControl/>
              <w:spacing w:before="156" w:after="156" w:line="240" w:lineRule="auto"/>
              <w:rPr>
                <w:rFonts w:ascii="宋体" w:hAnsi="宋体" w:cs="宋体"/>
                <w:bCs/>
                <w:strike/>
                <w:sz w:val="24"/>
                <w:szCs w:val="24"/>
                <w:highlight w:val="yellow"/>
              </w:rPr>
            </w:pPr>
          </w:p>
        </w:tc>
        <w:tc>
          <w:tcPr>
            <w:tcW w:w="1842" w:type="dxa"/>
            <w:vAlign w:val="center"/>
          </w:tcPr>
          <w:p w14:paraId="7EAAB433" w14:textId="77777777" w:rsidR="0051459B" w:rsidRDefault="0051459B">
            <w:pPr>
              <w:widowControl/>
              <w:spacing w:before="156" w:after="156" w:line="240" w:lineRule="auto"/>
              <w:jc w:val="center"/>
              <w:rPr>
                <w:rFonts w:ascii="宋体" w:hAnsi="宋体" w:cs="宋体"/>
                <w:bCs/>
                <w:strike/>
                <w:sz w:val="24"/>
                <w:szCs w:val="24"/>
                <w:highlight w:val="yellow"/>
              </w:rPr>
            </w:pPr>
          </w:p>
        </w:tc>
      </w:tr>
      <w:tr w:rsidR="0051459B" w14:paraId="7EAAB439" w14:textId="77777777">
        <w:trPr>
          <w:trHeight w:val="454"/>
        </w:trPr>
        <w:tc>
          <w:tcPr>
            <w:tcW w:w="1242" w:type="dxa"/>
            <w:vAlign w:val="center"/>
          </w:tcPr>
          <w:p w14:paraId="7EAAB435" w14:textId="77777777" w:rsidR="0051459B" w:rsidRDefault="0051459B">
            <w:pPr>
              <w:widowControl/>
              <w:spacing w:before="156" w:after="156" w:line="240" w:lineRule="auto"/>
              <w:jc w:val="center"/>
              <w:rPr>
                <w:rFonts w:ascii="宋体" w:hAnsi="宋体" w:cs="宋体"/>
                <w:bCs/>
                <w:sz w:val="24"/>
                <w:szCs w:val="24"/>
              </w:rPr>
            </w:pPr>
          </w:p>
        </w:tc>
        <w:tc>
          <w:tcPr>
            <w:tcW w:w="1985" w:type="dxa"/>
            <w:vAlign w:val="center"/>
          </w:tcPr>
          <w:p w14:paraId="7EAAB436" w14:textId="77777777" w:rsidR="0051459B" w:rsidRDefault="0051459B">
            <w:pPr>
              <w:widowControl/>
              <w:spacing w:before="156" w:after="156" w:line="240" w:lineRule="auto"/>
              <w:jc w:val="center"/>
              <w:rPr>
                <w:rFonts w:ascii="宋体" w:hAnsi="宋体" w:cs="宋体"/>
                <w:bCs/>
                <w:sz w:val="24"/>
                <w:szCs w:val="24"/>
              </w:rPr>
            </w:pPr>
          </w:p>
        </w:tc>
        <w:tc>
          <w:tcPr>
            <w:tcW w:w="4678" w:type="dxa"/>
            <w:vAlign w:val="center"/>
          </w:tcPr>
          <w:p w14:paraId="7EAAB437" w14:textId="77777777" w:rsidR="0051459B" w:rsidRDefault="0051459B">
            <w:pPr>
              <w:widowControl/>
              <w:spacing w:before="156" w:after="156" w:line="240" w:lineRule="auto"/>
              <w:rPr>
                <w:rFonts w:ascii="宋体" w:hAnsi="宋体" w:cs="宋体"/>
                <w:bCs/>
                <w:sz w:val="24"/>
                <w:szCs w:val="24"/>
              </w:rPr>
            </w:pPr>
          </w:p>
        </w:tc>
        <w:tc>
          <w:tcPr>
            <w:tcW w:w="1842" w:type="dxa"/>
            <w:vAlign w:val="center"/>
          </w:tcPr>
          <w:p w14:paraId="7EAAB438" w14:textId="77777777" w:rsidR="0051459B" w:rsidRDefault="0051459B">
            <w:pPr>
              <w:widowControl/>
              <w:spacing w:before="156" w:after="156" w:line="240" w:lineRule="auto"/>
              <w:jc w:val="center"/>
              <w:rPr>
                <w:rFonts w:ascii="宋体" w:hAnsi="宋体" w:cs="宋体"/>
                <w:bCs/>
                <w:sz w:val="24"/>
                <w:szCs w:val="24"/>
              </w:rPr>
            </w:pPr>
          </w:p>
        </w:tc>
      </w:tr>
      <w:tr w:rsidR="0051459B" w14:paraId="7EAAB43E" w14:textId="77777777">
        <w:trPr>
          <w:trHeight w:val="454"/>
        </w:trPr>
        <w:tc>
          <w:tcPr>
            <w:tcW w:w="1242" w:type="dxa"/>
            <w:vAlign w:val="center"/>
          </w:tcPr>
          <w:p w14:paraId="7EAAB43A" w14:textId="77777777" w:rsidR="0051459B" w:rsidRDefault="0051459B">
            <w:pPr>
              <w:widowControl/>
              <w:spacing w:before="156" w:after="156" w:line="240" w:lineRule="auto"/>
              <w:jc w:val="center"/>
              <w:rPr>
                <w:rFonts w:ascii="宋体" w:hAnsi="宋体" w:cs="宋体"/>
                <w:bCs/>
                <w:sz w:val="24"/>
                <w:szCs w:val="24"/>
              </w:rPr>
            </w:pPr>
          </w:p>
        </w:tc>
        <w:tc>
          <w:tcPr>
            <w:tcW w:w="1985" w:type="dxa"/>
            <w:vAlign w:val="center"/>
          </w:tcPr>
          <w:p w14:paraId="7EAAB43B" w14:textId="77777777" w:rsidR="0051459B" w:rsidRDefault="0051459B">
            <w:pPr>
              <w:widowControl/>
              <w:spacing w:before="156" w:after="156" w:line="240" w:lineRule="auto"/>
              <w:jc w:val="center"/>
              <w:rPr>
                <w:rFonts w:ascii="宋体" w:hAnsi="宋体" w:cs="宋体"/>
                <w:bCs/>
                <w:sz w:val="24"/>
                <w:szCs w:val="24"/>
              </w:rPr>
            </w:pPr>
          </w:p>
        </w:tc>
        <w:tc>
          <w:tcPr>
            <w:tcW w:w="4678" w:type="dxa"/>
            <w:vAlign w:val="center"/>
          </w:tcPr>
          <w:p w14:paraId="7EAAB43C" w14:textId="77777777" w:rsidR="0051459B" w:rsidRDefault="0051459B">
            <w:pPr>
              <w:widowControl/>
              <w:spacing w:before="156" w:after="156" w:line="240" w:lineRule="auto"/>
              <w:rPr>
                <w:rFonts w:ascii="宋体" w:hAnsi="宋体" w:cs="宋体"/>
                <w:bCs/>
                <w:sz w:val="24"/>
                <w:szCs w:val="24"/>
              </w:rPr>
            </w:pPr>
          </w:p>
        </w:tc>
        <w:tc>
          <w:tcPr>
            <w:tcW w:w="1842" w:type="dxa"/>
            <w:vAlign w:val="center"/>
          </w:tcPr>
          <w:p w14:paraId="7EAAB43D" w14:textId="77777777" w:rsidR="0051459B" w:rsidRDefault="0051459B">
            <w:pPr>
              <w:widowControl/>
              <w:spacing w:before="156" w:after="156" w:line="240" w:lineRule="auto"/>
              <w:jc w:val="center"/>
              <w:rPr>
                <w:rFonts w:ascii="宋体" w:hAnsi="宋体" w:cs="宋体"/>
                <w:bCs/>
                <w:sz w:val="24"/>
                <w:szCs w:val="24"/>
              </w:rPr>
            </w:pPr>
          </w:p>
        </w:tc>
      </w:tr>
      <w:tr w:rsidR="0051459B" w14:paraId="7EAAB443" w14:textId="77777777">
        <w:trPr>
          <w:trHeight w:val="454"/>
        </w:trPr>
        <w:tc>
          <w:tcPr>
            <w:tcW w:w="1242" w:type="dxa"/>
            <w:vAlign w:val="center"/>
          </w:tcPr>
          <w:p w14:paraId="7EAAB43F" w14:textId="77777777" w:rsidR="0051459B" w:rsidRDefault="0051459B">
            <w:pPr>
              <w:widowControl/>
              <w:spacing w:before="156" w:after="156" w:line="240" w:lineRule="auto"/>
              <w:jc w:val="center"/>
              <w:rPr>
                <w:rFonts w:ascii="宋体" w:hAnsi="宋体" w:cs="宋体"/>
                <w:bCs/>
                <w:sz w:val="24"/>
                <w:szCs w:val="24"/>
              </w:rPr>
            </w:pPr>
          </w:p>
        </w:tc>
        <w:tc>
          <w:tcPr>
            <w:tcW w:w="1985" w:type="dxa"/>
            <w:vAlign w:val="center"/>
          </w:tcPr>
          <w:p w14:paraId="7EAAB440" w14:textId="77777777" w:rsidR="0051459B" w:rsidRDefault="0051459B">
            <w:pPr>
              <w:widowControl/>
              <w:spacing w:before="156" w:after="156" w:line="240" w:lineRule="auto"/>
              <w:jc w:val="center"/>
              <w:rPr>
                <w:rFonts w:ascii="宋体" w:hAnsi="宋体" w:cs="宋体"/>
                <w:bCs/>
                <w:sz w:val="24"/>
                <w:szCs w:val="24"/>
              </w:rPr>
            </w:pPr>
          </w:p>
        </w:tc>
        <w:tc>
          <w:tcPr>
            <w:tcW w:w="4678" w:type="dxa"/>
            <w:vAlign w:val="center"/>
          </w:tcPr>
          <w:p w14:paraId="7EAAB441" w14:textId="77777777" w:rsidR="0051459B" w:rsidRDefault="0051459B">
            <w:pPr>
              <w:widowControl/>
              <w:spacing w:before="156" w:after="156" w:line="240" w:lineRule="auto"/>
              <w:rPr>
                <w:rFonts w:ascii="宋体" w:hAnsi="宋体" w:cs="宋体"/>
                <w:bCs/>
                <w:sz w:val="24"/>
                <w:szCs w:val="24"/>
              </w:rPr>
            </w:pPr>
          </w:p>
        </w:tc>
        <w:tc>
          <w:tcPr>
            <w:tcW w:w="1842" w:type="dxa"/>
            <w:vAlign w:val="center"/>
          </w:tcPr>
          <w:p w14:paraId="7EAAB442" w14:textId="77777777" w:rsidR="0051459B" w:rsidRDefault="0051459B">
            <w:pPr>
              <w:widowControl/>
              <w:spacing w:before="156" w:after="156" w:line="240" w:lineRule="auto"/>
              <w:jc w:val="center"/>
              <w:rPr>
                <w:rFonts w:ascii="宋体" w:hAnsi="宋体" w:cs="宋体"/>
                <w:bCs/>
                <w:sz w:val="24"/>
                <w:szCs w:val="24"/>
              </w:rPr>
            </w:pPr>
          </w:p>
        </w:tc>
      </w:tr>
      <w:tr w:rsidR="0051459B" w14:paraId="7EAAB448" w14:textId="77777777">
        <w:trPr>
          <w:trHeight w:val="454"/>
        </w:trPr>
        <w:tc>
          <w:tcPr>
            <w:tcW w:w="1242" w:type="dxa"/>
            <w:vAlign w:val="center"/>
          </w:tcPr>
          <w:p w14:paraId="7EAAB444" w14:textId="77777777" w:rsidR="0051459B" w:rsidRDefault="0051459B">
            <w:pPr>
              <w:widowControl/>
              <w:spacing w:before="156" w:after="156" w:line="240" w:lineRule="auto"/>
              <w:jc w:val="center"/>
              <w:rPr>
                <w:rFonts w:ascii="宋体" w:hAnsi="宋体" w:cs="宋体"/>
                <w:bCs/>
                <w:sz w:val="24"/>
                <w:szCs w:val="24"/>
              </w:rPr>
            </w:pPr>
          </w:p>
        </w:tc>
        <w:tc>
          <w:tcPr>
            <w:tcW w:w="1985" w:type="dxa"/>
            <w:vAlign w:val="center"/>
          </w:tcPr>
          <w:p w14:paraId="7EAAB445" w14:textId="77777777" w:rsidR="0051459B" w:rsidRDefault="0051459B">
            <w:pPr>
              <w:widowControl/>
              <w:spacing w:before="156" w:after="156" w:line="240" w:lineRule="auto"/>
              <w:jc w:val="center"/>
              <w:rPr>
                <w:rFonts w:ascii="宋体" w:hAnsi="宋体" w:cs="宋体"/>
                <w:bCs/>
                <w:sz w:val="24"/>
                <w:szCs w:val="24"/>
              </w:rPr>
            </w:pPr>
          </w:p>
        </w:tc>
        <w:tc>
          <w:tcPr>
            <w:tcW w:w="4678" w:type="dxa"/>
            <w:vAlign w:val="center"/>
          </w:tcPr>
          <w:p w14:paraId="7EAAB446" w14:textId="77777777" w:rsidR="0051459B" w:rsidRDefault="0051459B">
            <w:pPr>
              <w:widowControl/>
              <w:spacing w:before="156" w:after="156" w:line="240" w:lineRule="auto"/>
              <w:rPr>
                <w:rFonts w:ascii="宋体" w:hAnsi="宋体" w:cs="宋体"/>
                <w:bCs/>
                <w:sz w:val="24"/>
                <w:szCs w:val="24"/>
              </w:rPr>
            </w:pPr>
          </w:p>
        </w:tc>
        <w:tc>
          <w:tcPr>
            <w:tcW w:w="1842" w:type="dxa"/>
            <w:vAlign w:val="center"/>
          </w:tcPr>
          <w:p w14:paraId="7EAAB447" w14:textId="77777777" w:rsidR="0051459B" w:rsidRDefault="0051459B">
            <w:pPr>
              <w:widowControl/>
              <w:spacing w:before="156" w:after="156" w:line="240" w:lineRule="auto"/>
              <w:jc w:val="center"/>
              <w:rPr>
                <w:rFonts w:ascii="宋体" w:hAnsi="宋体" w:cs="宋体"/>
                <w:bCs/>
                <w:sz w:val="24"/>
                <w:szCs w:val="24"/>
              </w:rPr>
            </w:pPr>
          </w:p>
        </w:tc>
      </w:tr>
      <w:tr w:rsidR="0051459B" w14:paraId="7EAAB44D" w14:textId="77777777">
        <w:trPr>
          <w:trHeight w:val="454"/>
        </w:trPr>
        <w:tc>
          <w:tcPr>
            <w:tcW w:w="1242" w:type="dxa"/>
            <w:vAlign w:val="center"/>
          </w:tcPr>
          <w:p w14:paraId="7EAAB449" w14:textId="77777777" w:rsidR="0051459B" w:rsidRDefault="0051459B">
            <w:pPr>
              <w:widowControl/>
              <w:spacing w:before="156" w:after="156" w:line="240" w:lineRule="auto"/>
              <w:jc w:val="center"/>
              <w:rPr>
                <w:rFonts w:ascii="宋体" w:hAnsi="宋体" w:cs="宋体"/>
                <w:bCs/>
                <w:sz w:val="24"/>
                <w:szCs w:val="24"/>
              </w:rPr>
            </w:pPr>
          </w:p>
        </w:tc>
        <w:tc>
          <w:tcPr>
            <w:tcW w:w="1985" w:type="dxa"/>
            <w:vAlign w:val="center"/>
          </w:tcPr>
          <w:p w14:paraId="7EAAB44A" w14:textId="77777777" w:rsidR="0051459B" w:rsidRDefault="0051459B">
            <w:pPr>
              <w:widowControl/>
              <w:spacing w:before="156" w:after="156" w:line="240" w:lineRule="auto"/>
              <w:jc w:val="center"/>
              <w:rPr>
                <w:rFonts w:ascii="宋体" w:hAnsi="宋体" w:cs="宋体"/>
                <w:bCs/>
                <w:sz w:val="24"/>
                <w:szCs w:val="24"/>
              </w:rPr>
            </w:pPr>
          </w:p>
        </w:tc>
        <w:tc>
          <w:tcPr>
            <w:tcW w:w="4678" w:type="dxa"/>
            <w:vAlign w:val="center"/>
          </w:tcPr>
          <w:p w14:paraId="7EAAB44B" w14:textId="77777777" w:rsidR="0051459B" w:rsidRDefault="0051459B">
            <w:pPr>
              <w:widowControl/>
              <w:spacing w:before="156" w:after="156" w:line="240" w:lineRule="auto"/>
              <w:rPr>
                <w:rFonts w:ascii="宋体" w:hAnsi="宋体" w:cs="宋体"/>
                <w:bCs/>
                <w:sz w:val="24"/>
                <w:szCs w:val="24"/>
              </w:rPr>
            </w:pPr>
          </w:p>
        </w:tc>
        <w:tc>
          <w:tcPr>
            <w:tcW w:w="1842" w:type="dxa"/>
            <w:vAlign w:val="center"/>
          </w:tcPr>
          <w:p w14:paraId="7EAAB44C" w14:textId="77777777" w:rsidR="0051459B" w:rsidRDefault="0051459B">
            <w:pPr>
              <w:widowControl/>
              <w:spacing w:before="156" w:after="156" w:line="240" w:lineRule="auto"/>
              <w:jc w:val="center"/>
              <w:rPr>
                <w:rFonts w:ascii="宋体" w:hAnsi="宋体" w:cs="宋体"/>
                <w:bCs/>
                <w:sz w:val="24"/>
                <w:szCs w:val="24"/>
              </w:rPr>
            </w:pPr>
          </w:p>
        </w:tc>
      </w:tr>
      <w:tr w:rsidR="0051459B" w14:paraId="7EAAB452" w14:textId="77777777">
        <w:trPr>
          <w:trHeight w:val="454"/>
        </w:trPr>
        <w:tc>
          <w:tcPr>
            <w:tcW w:w="1242" w:type="dxa"/>
            <w:vAlign w:val="center"/>
          </w:tcPr>
          <w:p w14:paraId="7EAAB44E" w14:textId="77777777" w:rsidR="0051459B" w:rsidRDefault="0051459B">
            <w:pPr>
              <w:widowControl/>
              <w:spacing w:before="156" w:after="156" w:line="240" w:lineRule="auto"/>
              <w:jc w:val="center"/>
              <w:rPr>
                <w:rFonts w:ascii="宋体" w:hAnsi="宋体" w:cs="宋体"/>
                <w:bCs/>
                <w:sz w:val="24"/>
                <w:szCs w:val="24"/>
              </w:rPr>
            </w:pPr>
          </w:p>
        </w:tc>
        <w:tc>
          <w:tcPr>
            <w:tcW w:w="1985" w:type="dxa"/>
            <w:vAlign w:val="center"/>
          </w:tcPr>
          <w:p w14:paraId="7EAAB44F" w14:textId="77777777" w:rsidR="0051459B" w:rsidRDefault="0051459B">
            <w:pPr>
              <w:widowControl/>
              <w:spacing w:before="156" w:after="156" w:line="240" w:lineRule="auto"/>
              <w:jc w:val="center"/>
              <w:rPr>
                <w:rFonts w:ascii="宋体" w:hAnsi="宋体" w:cs="宋体"/>
                <w:bCs/>
                <w:sz w:val="24"/>
                <w:szCs w:val="24"/>
              </w:rPr>
            </w:pPr>
          </w:p>
        </w:tc>
        <w:tc>
          <w:tcPr>
            <w:tcW w:w="4678" w:type="dxa"/>
            <w:vAlign w:val="center"/>
          </w:tcPr>
          <w:p w14:paraId="7EAAB450" w14:textId="77777777" w:rsidR="0051459B" w:rsidRDefault="0051459B">
            <w:pPr>
              <w:widowControl/>
              <w:spacing w:before="156" w:after="156" w:line="240" w:lineRule="auto"/>
              <w:rPr>
                <w:rFonts w:ascii="宋体" w:hAnsi="宋体" w:cs="宋体"/>
                <w:bCs/>
                <w:sz w:val="24"/>
                <w:szCs w:val="24"/>
              </w:rPr>
            </w:pPr>
          </w:p>
        </w:tc>
        <w:tc>
          <w:tcPr>
            <w:tcW w:w="1842" w:type="dxa"/>
            <w:vAlign w:val="center"/>
          </w:tcPr>
          <w:p w14:paraId="7EAAB451" w14:textId="77777777" w:rsidR="0051459B" w:rsidRDefault="0051459B">
            <w:pPr>
              <w:widowControl/>
              <w:spacing w:before="156" w:after="156" w:line="240" w:lineRule="auto"/>
              <w:jc w:val="center"/>
              <w:rPr>
                <w:rFonts w:ascii="宋体" w:hAnsi="宋体" w:cs="宋体"/>
                <w:bCs/>
                <w:sz w:val="24"/>
                <w:szCs w:val="24"/>
              </w:rPr>
            </w:pPr>
          </w:p>
        </w:tc>
      </w:tr>
      <w:tr w:rsidR="0051459B" w14:paraId="7EAAB457" w14:textId="77777777">
        <w:trPr>
          <w:trHeight w:val="454"/>
        </w:trPr>
        <w:tc>
          <w:tcPr>
            <w:tcW w:w="1242" w:type="dxa"/>
            <w:vAlign w:val="center"/>
          </w:tcPr>
          <w:p w14:paraId="7EAAB453" w14:textId="77777777" w:rsidR="0051459B" w:rsidRDefault="0051459B">
            <w:pPr>
              <w:widowControl/>
              <w:spacing w:before="156" w:after="156" w:line="240" w:lineRule="auto"/>
              <w:jc w:val="center"/>
              <w:rPr>
                <w:rFonts w:ascii="宋体" w:hAnsi="宋体" w:cs="宋体"/>
                <w:bCs/>
                <w:sz w:val="24"/>
                <w:szCs w:val="24"/>
              </w:rPr>
            </w:pPr>
          </w:p>
        </w:tc>
        <w:tc>
          <w:tcPr>
            <w:tcW w:w="1985" w:type="dxa"/>
            <w:vAlign w:val="center"/>
          </w:tcPr>
          <w:p w14:paraId="7EAAB454" w14:textId="77777777" w:rsidR="0051459B" w:rsidRDefault="0051459B">
            <w:pPr>
              <w:widowControl/>
              <w:spacing w:before="156" w:after="156" w:line="240" w:lineRule="auto"/>
              <w:jc w:val="center"/>
              <w:rPr>
                <w:rFonts w:ascii="宋体" w:hAnsi="宋体" w:cs="宋体"/>
                <w:bCs/>
                <w:sz w:val="24"/>
                <w:szCs w:val="24"/>
              </w:rPr>
            </w:pPr>
          </w:p>
        </w:tc>
        <w:tc>
          <w:tcPr>
            <w:tcW w:w="4678" w:type="dxa"/>
            <w:vAlign w:val="center"/>
          </w:tcPr>
          <w:p w14:paraId="7EAAB455" w14:textId="77777777" w:rsidR="0051459B" w:rsidRDefault="0051459B">
            <w:pPr>
              <w:widowControl/>
              <w:spacing w:before="156" w:after="156" w:line="240" w:lineRule="auto"/>
              <w:rPr>
                <w:rFonts w:ascii="宋体" w:hAnsi="宋体" w:cs="宋体"/>
                <w:bCs/>
                <w:sz w:val="24"/>
                <w:szCs w:val="24"/>
              </w:rPr>
            </w:pPr>
          </w:p>
        </w:tc>
        <w:tc>
          <w:tcPr>
            <w:tcW w:w="1842" w:type="dxa"/>
            <w:vAlign w:val="center"/>
          </w:tcPr>
          <w:p w14:paraId="7EAAB456" w14:textId="77777777" w:rsidR="0051459B" w:rsidRDefault="0051459B">
            <w:pPr>
              <w:widowControl/>
              <w:spacing w:before="156" w:after="156" w:line="240" w:lineRule="auto"/>
              <w:jc w:val="center"/>
              <w:rPr>
                <w:rFonts w:ascii="宋体" w:hAnsi="宋体" w:cs="宋体"/>
                <w:bCs/>
                <w:sz w:val="24"/>
                <w:szCs w:val="24"/>
              </w:rPr>
            </w:pPr>
          </w:p>
        </w:tc>
      </w:tr>
      <w:tr w:rsidR="0051459B" w14:paraId="7EAAB45C" w14:textId="77777777">
        <w:trPr>
          <w:trHeight w:val="454"/>
        </w:trPr>
        <w:tc>
          <w:tcPr>
            <w:tcW w:w="1242" w:type="dxa"/>
            <w:vAlign w:val="center"/>
          </w:tcPr>
          <w:p w14:paraId="7EAAB458" w14:textId="77777777" w:rsidR="0051459B" w:rsidRDefault="0051459B">
            <w:pPr>
              <w:widowControl/>
              <w:spacing w:before="156" w:after="156" w:line="240" w:lineRule="auto"/>
              <w:jc w:val="center"/>
              <w:rPr>
                <w:rFonts w:ascii="宋体" w:hAnsi="宋体" w:cs="宋体"/>
                <w:bCs/>
                <w:sz w:val="24"/>
                <w:szCs w:val="24"/>
              </w:rPr>
            </w:pPr>
          </w:p>
        </w:tc>
        <w:tc>
          <w:tcPr>
            <w:tcW w:w="1985" w:type="dxa"/>
            <w:vAlign w:val="center"/>
          </w:tcPr>
          <w:p w14:paraId="7EAAB459" w14:textId="77777777" w:rsidR="0051459B" w:rsidRDefault="0051459B">
            <w:pPr>
              <w:widowControl/>
              <w:spacing w:before="156" w:after="156" w:line="240" w:lineRule="auto"/>
              <w:jc w:val="center"/>
              <w:rPr>
                <w:rFonts w:ascii="宋体" w:hAnsi="宋体" w:cs="宋体"/>
                <w:bCs/>
                <w:sz w:val="24"/>
                <w:szCs w:val="24"/>
              </w:rPr>
            </w:pPr>
          </w:p>
        </w:tc>
        <w:tc>
          <w:tcPr>
            <w:tcW w:w="4678" w:type="dxa"/>
            <w:vAlign w:val="center"/>
          </w:tcPr>
          <w:p w14:paraId="7EAAB45A" w14:textId="77777777" w:rsidR="0051459B" w:rsidRDefault="0051459B">
            <w:pPr>
              <w:widowControl/>
              <w:spacing w:before="156" w:after="156" w:line="240" w:lineRule="auto"/>
              <w:rPr>
                <w:rFonts w:ascii="宋体" w:hAnsi="宋体" w:cs="宋体"/>
                <w:bCs/>
                <w:sz w:val="24"/>
                <w:szCs w:val="24"/>
              </w:rPr>
            </w:pPr>
          </w:p>
        </w:tc>
        <w:tc>
          <w:tcPr>
            <w:tcW w:w="1842" w:type="dxa"/>
            <w:vAlign w:val="center"/>
          </w:tcPr>
          <w:p w14:paraId="7EAAB45B" w14:textId="77777777" w:rsidR="0051459B" w:rsidRDefault="0051459B">
            <w:pPr>
              <w:widowControl/>
              <w:spacing w:before="156" w:after="156" w:line="240" w:lineRule="auto"/>
              <w:jc w:val="center"/>
              <w:rPr>
                <w:rFonts w:ascii="宋体" w:hAnsi="宋体" w:cs="宋体"/>
                <w:bCs/>
                <w:sz w:val="24"/>
                <w:szCs w:val="24"/>
              </w:rPr>
            </w:pPr>
          </w:p>
        </w:tc>
      </w:tr>
      <w:tr w:rsidR="0051459B" w14:paraId="7EAAB461" w14:textId="77777777">
        <w:trPr>
          <w:trHeight w:val="454"/>
        </w:trPr>
        <w:tc>
          <w:tcPr>
            <w:tcW w:w="1242" w:type="dxa"/>
            <w:vAlign w:val="center"/>
          </w:tcPr>
          <w:p w14:paraId="7EAAB45D" w14:textId="77777777" w:rsidR="0051459B" w:rsidRDefault="0051459B">
            <w:pPr>
              <w:widowControl/>
              <w:spacing w:before="156" w:after="156" w:line="240" w:lineRule="auto"/>
              <w:jc w:val="center"/>
              <w:rPr>
                <w:rFonts w:ascii="宋体" w:hAnsi="宋体" w:cs="宋体"/>
                <w:bCs/>
                <w:sz w:val="24"/>
                <w:szCs w:val="24"/>
              </w:rPr>
            </w:pPr>
          </w:p>
        </w:tc>
        <w:tc>
          <w:tcPr>
            <w:tcW w:w="1985" w:type="dxa"/>
            <w:vAlign w:val="center"/>
          </w:tcPr>
          <w:p w14:paraId="7EAAB45E" w14:textId="77777777" w:rsidR="0051459B" w:rsidRDefault="0051459B">
            <w:pPr>
              <w:widowControl/>
              <w:spacing w:before="156" w:after="156" w:line="240" w:lineRule="auto"/>
              <w:jc w:val="center"/>
              <w:rPr>
                <w:rFonts w:ascii="宋体" w:hAnsi="宋体" w:cs="宋体"/>
                <w:bCs/>
                <w:sz w:val="24"/>
                <w:szCs w:val="24"/>
              </w:rPr>
            </w:pPr>
          </w:p>
        </w:tc>
        <w:tc>
          <w:tcPr>
            <w:tcW w:w="4678" w:type="dxa"/>
            <w:vAlign w:val="center"/>
          </w:tcPr>
          <w:p w14:paraId="7EAAB45F" w14:textId="77777777" w:rsidR="0051459B" w:rsidRDefault="0051459B">
            <w:pPr>
              <w:widowControl/>
              <w:spacing w:before="156" w:after="156" w:line="240" w:lineRule="auto"/>
              <w:rPr>
                <w:rFonts w:ascii="宋体" w:hAnsi="宋体" w:cs="宋体"/>
                <w:bCs/>
                <w:sz w:val="24"/>
                <w:szCs w:val="24"/>
              </w:rPr>
            </w:pPr>
          </w:p>
        </w:tc>
        <w:tc>
          <w:tcPr>
            <w:tcW w:w="1842" w:type="dxa"/>
            <w:vAlign w:val="center"/>
          </w:tcPr>
          <w:p w14:paraId="7EAAB460" w14:textId="77777777" w:rsidR="0051459B" w:rsidRDefault="0051459B">
            <w:pPr>
              <w:widowControl/>
              <w:spacing w:before="156" w:after="156" w:line="240" w:lineRule="auto"/>
              <w:jc w:val="center"/>
              <w:rPr>
                <w:rFonts w:ascii="宋体" w:hAnsi="宋体" w:cs="宋体"/>
                <w:bCs/>
                <w:sz w:val="24"/>
                <w:szCs w:val="24"/>
              </w:rPr>
            </w:pPr>
          </w:p>
        </w:tc>
      </w:tr>
      <w:tr w:rsidR="0051459B" w14:paraId="7EAAB466" w14:textId="77777777">
        <w:trPr>
          <w:trHeight w:val="454"/>
        </w:trPr>
        <w:tc>
          <w:tcPr>
            <w:tcW w:w="1242" w:type="dxa"/>
            <w:vAlign w:val="center"/>
          </w:tcPr>
          <w:p w14:paraId="7EAAB462" w14:textId="77777777" w:rsidR="0051459B" w:rsidRDefault="0051459B">
            <w:pPr>
              <w:widowControl/>
              <w:spacing w:before="156" w:after="156" w:line="240" w:lineRule="auto"/>
              <w:jc w:val="center"/>
              <w:rPr>
                <w:rFonts w:ascii="宋体" w:hAnsi="宋体" w:cs="宋体"/>
                <w:bCs/>
                <w:sz w:val="24"/>
                <w:szCs w:val="24"/>
              </w:rPr>
            </w:pPr>
          </w:p>
        </w:tc>
        <w:tc>
          <w:tcPr>
            <w:tcW w:w="1985" w:type="dxa"/>
            <w:vAlign w:val="center"/>
          </w:tcPr>
          <w:p w14:paraId="7EAAB463" w14:textId="77777777" w:rsidR="0051459B" w:rsidRDefault="0051459B">
            <w:pPr>
              <w:widowControl/>
              <w:spacing w:before="156" w:after="156" w:line="240" w:lineRule="auto"/>
              <w:jc w:val="center"/>
              <w:rPr>
                <w:rFonts w:ascii="宋体" w:hAnsi="宋体" w:cs="宋体"/>
                <w:bCs/>
                <w:sz w:val="24"/>
                <w:szCs w:val="24"/>
              </w:rPr>
            </w:pPr>
          </w:p>
        </w:tc>
        <w:tc>
          <w:tcPr>
            <w:tcW w:w="4678" w:type="dxa"/>
            <w:vAlign w:val="center"/>
          </w:tcPr>
          <w:p w14:paraId="7EAAB464" w14:textId="77777777" w:rsidR="0051459B" w:rsidRDefault="0051459B">
            <w:pPr>
              <w:widowControl/>
              <w:spacing w:before="156" w:after="156" w:line="240" w:lineRule="auto"/>
              <w:rPr>
                <w:rFonts w:ascii="宋体" w:hAnsi="宋体" w:cs="宋体"/>
                <w:bCs/>
                <w:sz w:val="24"/>
                <w:szCs w:val="24"/>
              </w:rPr>
            </w:pPr>
          </w:p>
        </w:tc>
        <w:tc>
          <w:tcPr>
            <w:tcW w:w="1842" w:type="dxa"/>
            <w:vAlign w:val="center"/>
          </w:tcPr>
          <w:p w14:paraId="7EAAB465" w14:textId="77777777" w:rsidR="0051459B" w:rsidRDefault="0051459B">
            <w:pPr>
              <w:widowControl/>
              <w:spacing w:before="156" w:after="156" w:line="240" w:lineRule="auto"/>
              <w:jc w:val="center"/>
              <w:rPr>
                <w:rFonts w:ascii="宋体" w:hAnsi="宋体" w:cs="宋体"/>
                <w:bCs/>
                <w:sz w:val="24"/>
                <w:szCs w:val="24"/>
              </w:rPr>
            </w:pPr>
          </w:p>
        </w:tc>
      </w:tr>
    </w:tbl>
    <w:p w14:paraId="7EAAB467" w14:textId="77777777" w:rsidR="0051459B" w:rsidRDefault="0051459B">
      <w:pPr>
        <w:rPr>
          <w:rFonts w:ascii="宋体" w:hAnsi="宋体" w:cs="宋体"/>
          <w:b/>
          <w:sz w:val="24"/>
          <w:szCs w:val="24"/>
        </w:rPr>
      </w:pPr>
    </w:p>
    <w:p w14:paraId="7EAAB468" w14:textId="77777777" w:rsidR="0051459B" w:rsidRDefault="0051459B">
      <w:pPr>
        <w:jc w:val="left"/>
        <w:rPr>
          <w:rFonts w:ascii="宋体" w:hAnsi="宋体" w:cs="宋体"/>
          <w:sz w:val="24"/>
          <w:szCs w:val="24"/>
        </w:rPr>
      </w:pPr>
    </w:p>
    <w:p w14:paraId="7EAAB469" w14:textId="77777777" w:rsidR="0051459B" w:rsidRDefault="0051459B">
      <w:pPr>
        <w:jc w:val="left"/>
        <w:rPr>
          <w:rFonts w:ascii="宋体" w:hAnsi="宋体" w:cs="宋体"/>
          <w:sz w:val="24"/>
          <w:szCs w:val="24"/>
        </w:rPr>
      </w:pPr>
    </w:p>
    <w:p w14:paraId="7EAAB46A" w14:textId="77777777" w:rsidR="0051459B" w:rsidRDefault="0051459B">
      <w:pPr>
        <w:jc w:val="left"/>
        <w:rPr>
          <w:rFonts w:ascii="宋体" w:hAnsi="宋体" w:cs="宋体"/>
          <w:sz w:val="24"/>
          <w:szCs w:val="24"/>
        </w:rPr>
      </w:pPr>
    </w:p>
    <w:p w14:paraId="7EAAB46B" w14:textId="77777777" w:rsidR="0051459B" w:rsidRDefault="0051459B">
      <w:pPr>
        <w:jc w:val="left"/>
        <w:rPr>
          <w:rFonts w:ascii="宋体" w:hAnsi="宋体" w:cs="宋体"/>
          <w:sz w:val="24"/>
          <w:szCs w:val="24"/>
        </w:rPr>
      </w:pPr>
    </w:p>
    <w:p w14:paraId="7EAAB46C" w14:textId="77777777" w:rsidR="0051459B" w:rsidRDefault="0051459B">
      <w:pPr>
        <w:jc w:val="left"/>
        <w:rPr>
          <w:rFonts w:ascii="宋体" w:hAnsi="宋体" w:cs="宋体"/>
          <w:sz w:val="24"/>
          <w:szCs w:val="24"/>
        </w:rPr>
      </w:pPr>
    </w:p>
    <w:p w14:paraId="7EAAB46D" w14:textId="77777777" w:rsidR="0051459B" w:rsidRDefault="0051459B">
      <w:pPr>
        <w:jc w:val="left"/>
        <w:rPr>
          <w:rFonts w:ascii="宋体" w:hAnsi="宋体" w:cs="宋体"/>
          <w:sz w:val="24"/>
          <w:szCs w:val="24"/>
        </w:rPr>
      </w:pPr>
    </w:p>
    <w:p w14:paraId="7EAAB46E" w14:textId="77777777" w:rsidR="0051459B" w:rsidRDefault="00D60EEC">
      <w:pPr>
        <w:jc w:val="left"/>
        <w:rPr>
          <w:rFonts w:ascii="宋体" w:hAnsi="宋体" w:cs="宋体"/>
          <w:b/>
          <w:sz w:val="24"/>
          <w:szCs w:val="24"/>
        </w:rPr>
      </w:pPr>
      <w:r>
        <w:rPr>
          <w:rFonts w:ascii="宋体" w:hAnsi="宋体" w:cs="宋体" w:hint="eastAsia"/>
          <w:b/>
          <w:sz w:val="24"/>
          <w:szCs w:val="24"/>
        </w:rPr>
        <w:t>保密条款</w:t>
      </w:r>
    </w:p>
    <w:p w14:paraId="7EAAB46F" w14:textId="77777777" w:rsidR="0051459B" w:rsidRDefault="00D60EEC">
      <w:pPr>
        <w:jc w:val="left"/>
        <w:rPr>
          <w:rFonts w:ascii="宋体" w:hAnsi="宋体" w:cs="宋体"/>
          <w:sz w:val="24"/>
          <w:szCs w:val="24"/>
        </w:rPr>
      </w:pPr>
      <w:r>
        <w:rPr>
          <w:rFonts w:ascii="宋体" w:hAnsi="宋体" w:cs="宋体" w:hint="eastAsia"/>
          <w:sz w:val="24"/>
          <w:szCs w:val="24"/>
        </w:rPr>
        <w:t>文档仅限项目组内流转，违者负相应法律责任</w:t>
      </w:r>
    </w:p>
    <w:p w14:paraId="7EAAB470" w14:textId="77777777" w:rsidR="0051459B" w:rsidRDefault="0051459B">
      <w:pPr>
        <w:jc w:val="left"/>
        <w:rPr>
          <w:rFonts w:ascii="宋体" w:hAnsi="宋体" w:cs="宋体"/>
          <w:b/>
          <w:sz w:val="24"/>
          <w:szCs w:val="24"/>
        </w:rPr>
      </w:pPr>
    </w:p>
    <w:p w14:paraId="7EAAB471" w14:textId="77777777" w:rsidR="0051459B" w:rsidRDefault="0051459B">
      <w:pPr>
        <w:jc w:val="left"/>
        <w:rPr>
          <w:rFonts w:ascii="宋体" w:hAnsi="宋体" w:cs="宋体"/>
          <w:b/>
          <w:sz w:val="24"/>
          <w:szCs w:val="24"/>
        </w:rPr>
      </w:pPr>
    </w:p>
    <w:p w14:paraId="7EAAB472" w14:textId="77777777" w:rsidR="0051459B" w:rsidRDefault="0051459B">
      <w:pPr>
        <w:jc w:val="left"/>
        <w:rPr>
          <w:rFonts w:ascii="宋体" w:hAnsi="宋体" w:cs="宋体"/>
          <w:b/>
          <w:sz w:val="24"/>
          <w:szCs w:val="24"/>
        </w:rPr>
      </w:pPr>
    </w:p>
    <w:p w14:paraId="7EAAB473" w14:textId="77777777" w:rsidR="0051459B" w:rsidRDefault="00D60EEC">
      <w:pPr>
        <w:jc w:val="center"/>
        <w:rPr>
          <w:rFonts w:ascii="宋体" w:hAnsi="宋体" w:cs="宋体"/>
          <w:b/>
          <w:bCs/>
          <w:sz w:val="24"/>
          <w:szCs w:val="24"/>
        </w:rPr>
      </w:pPr>
      <w:r>
        <w:rPr>
          <w:rFonts w:ascii="宋体" w:hAnsi="宋体" w:cs="宋体" w:hint="eastAsia"/>
          <w:b/>
          <w:sz w:val="24"/>
          <w:szCs w:val="24"/>
        </w:rPr>
        <w:br w:type="page"/>
      </w:r>
      <w:r>
        <w:rPr>
          <w:rFonts w:ascii="宋体" w:hAnsi="宋体" w:cs="宋体" w:hint="eastAsia"/>
          <w:b/>
          <w:bCs/>
          <w:sz w:val="24"/>
          <w:szCs w:val="24"/>
        </w:rPr>
        <w:lastRenderedPageBreak/>
        <w:t>目 录</w:t>
      </w:r>
    </w:p>
    <w:p w14:paraId="7EAAB474" w14:textId="77777777" w:rsidR="0051459B" w:rsidRDefault="00D60EEC">
      <w:pPr>
        <w:pStyle w:val="TOC1"/>
        <w:tabs>
          <w:tab w:val="right" w:leader="dot" w:pos="9638"/>
        </w:tabs>
      </w:pPr>
      <w:r>
        <w:rPr>
          <w:rFonts w:ascii="宋体" w:hAnsi="宋体" w:cs="宋体" w:hint="eastAsia"/>
          <w:b/>
          <w:sz w:val="24"/>
          <w:szCs w:val="24"/>
        </w:rPr>
        <w:fldChar w:fldCharType="begin"/>
      </w:r>
      <w:r>
        <w:rPr>
          <w:rFonts w:ascii="宋体" w:hAnsi="宋体" w:cs="宋体" w:hint="eastAsia"/>
          <w:b/>
          <w:sz w:val="24"/>
          <w:szCs w:val="24"/>
        </w:rPr>
        <w:instrText xml:space="preserve">TOC \o "1-2" \h \u </w:instrText>
      </w:r>
      <w:r>
        <w:rPr>
          <w:rFonts w:ascii="宋体" w:hAnsi="宋体" w:cs="宋体" w:hint="eastAsia"/>
          <w:b/>
          <w:sz w:val="24"/>
          <w:szCs w:val="24"/>
        </w:rPr>
        <w:fldChar w:fldCharType="separate"/>
      </w:r>
      <w:hyperlink w:anchor="_Toc16102" w:history="1">
        <w:r>
          <w:rPr>
            <w:rFonts w:ascii="宋体" w:hAnsi="宋体" w:cs="宋体" w:hint="eastAsia"/>
          </w:rPr>
          <w:t xml:space="preserve">第一章 </w:t>
        </w:r>
        <w:r>
          <w:rPr>
            <w:rFonts w:hint="eastAsia"/>
          </w:rPr>
          <w:t>引言</w:t>
        </w:r>
        <w:r>
          <w:tab/>
        </w:r>
        <w:r>
          <w:fldChar w:fldCharType="begin"/>
        </w:r>
        <w:r>
          <w:instrText xml:space="preserve"> PAGEREF _Toc16102 \h </w:instrText>
        </w:r>
        <w:r>
          <w:fldChar w:fldCharType="separate"/>
        </w:r>
        <w:r>
          <w:t>1</w:t>
        </w:r>
        <w:r>
          <w:fldChar w:fldCharType="end"/>
        </w:r>
      </w:hyperlink>
    </w:p>
    <w:p w14:paraId="7EAAB475" w14:textId="77777777" w:rsidR="0051459B" w:rsidRDefault="00000000">
      <w:pPr>
        <w:pStyle w:val="TOC2"/>
        <w:tabs>
          <w:tab w:val="right" w:leader="dot" w:pos="9638"/>
        </w:tabs>
      </w:pPr>
      <w:hyperlink w:anchor="_Toc27659" w:history="1">
        <w:r w:rsidR="00D60EEC">
          <w:rPr>
            <w:rFonts w:ascii="宋体" w:hAnsi="宋体" w:cs="宋体" w:hint="eastAsia"/>
            <w:szCs w:val="24"/>
          </w:rPr>
          <w:t xml:space="preserve">1.1. </w:t>
        </w:r>
        <w:r w:rsidR="00D60EEC">
          <w:rPr>
            <w:rFonts w:hint="eastAsia"/>
            <w:szCs w:val="24"/>
          </w:rPr>
          <w:t>编写目的</w:t>
        </w:r>
        <w:r w:rsidR="00D60EEC">
          <w:tab/>
        </w:r>
        <w:r w:rsidR="00D60EEC">
          <w:fldChar w:fldCharType="begin"/>
        </w:r>
        <w:r w:rsidR="00D60EEC">
          <w:instrText xml:space="preserve"> PAGEREF _Toc27659 \h </w:instrText>
        </w:r>
        <w:r w:rsidR="00D60EEC">
          <w:fldChar w:fldCharType="separate"/>
        </w:r>
        <w:r w:rsidR="00D60EEC">
          <w:t>1</w:t>
        </w:r>
        <w:r w:rsidR="00D60EEC">
          <w:fldChar w:fldCharType="end"/>
        </w:r>
      </w:hyperlink>
    </w:p>
    <w:p w14:paraId="7EAAB476" w14:textId="77777777" w:rsidR="0051459B" w:rsidRDefault="00000000">
      <w:pPr>
        <w:pStyle w:val="TOC2"/>
        <w:tabs>
          <w:tab w:val="right" w:leader="dot" w:pos="9638"/>
        </w:tabs>
      </w:pPr>
      <w:hyperlink w:anchor="_Toc27277" w:history="1">
        <w:r w:rsidR="00D60EEC">
          <w:rPr>
            <w:rFonts w:ascii="宋体" w:hAnsi="宋体" w:cs="宋体" w:hint="eastAsia"/>
            <w:szCs w:val="24"/>
          </w:rPr>
          <w:t xml:space="preserve">1.2. </w:t>
        </w:r>
        <w:r w:rsidR="00D60EEC">
          <w:rPr>
            <w:rFonts w:hint="eastAsia"/>
            <w:szCs w:val="24"/>
          </w:rPr>
          <w:t>适用范围</w:t>
        </w:r>
        <w:r w:rsidR="00D60EEC">
          <w:tab/>
        </w:r>
        <w:r w:rsidR="00D60EEC">
          <w:fldChar w:fldCharType="begin"/>
        </w:r>
        <w:r w:rsidR="00D60EEC">
          <w:instrText xml:space="preserve"> PAGEREF _Toc27277 \h </w:instrText>
        </w:r>
        <w:r w:rsidR="00D60EEC">
          <w:fldChar w:fldCharType="separate"/>
        </w:r>
        <w:r w:rsidR="00D60EEC">
          <w:t>1</w:t>
        </w:r>
        <w:r w:rsidR="00D60EEC">
          <w:fldChar w:fldCharType="end"/>
        </w:r>
      </w:hyperlink>
    </w:p>
    <w:p w14:paraId="7EAAB477" w14:textId="77777777" w:rsidR="0051459B" w:rsidRDefault="00000000">
      <w:pPr>
        <w:pStyle w:val="TOC2"/>
        <w:tabs>
          <w:tab w:val="right" w:leader="dot" w:pos="9638"/>
        </w:tabs>
      </w:pPr>
      <w:hyperlink w:anchor="_Toc8165" w:history="1">
        <w:r w:rsidR="00D60EEC">
          <w:rPr>
            <w:rFonts w:ascii="宋体" w:hAnsi="宋体" w:cs="宋体" w:hint="eastAsia"/>
            <w:szCs w:val="24"/>
          </w:rPr>
          <w:t xml:space="preserve">1.3. </w:t>
        </w:r>
        <w:r w:rsidR="00D60EEC">
          <w:rPr>
            <w:rFonts w:hint="eastAsia"/>
            <w:szCs w:val="24"/>
          </w:rPr>
          <w:t>读者对象</w:t>
        </w:r>
        <w:r w:rsidR="00D60EEC">
          <w:tab/>
        </w:r>
        <w:r w:rsidR="00D60EEC">
          <w:fldChar w:fldCharType="begin"/>
        </w:r>
        <w:r w:rsidR="00D60EEC">
          <w:instrText xml:space="preserve"> PAGEREF _Toc8165 \h </w:instrText>
        </w:r>
        <w:r w:rsidR="00D60EEC">
          <w:fldChar w:fldCharType="separate"/>
        </w:r>
        <w:r w:rsidR="00D60EEC">
          <w:t>1</w:t>
        </w:r>
        <w:r w:rsidR="00D60EEC">
          <w:fldChar w:fldCharType="end"/>
        </w:r>
      </w:hyperlink>
    </w:p>
    <w:p w14:paraId="7EAAB478" w14:textId="77777777" w:rsidR="0051459B" w:rsidRDefault="00000000">
      <w:pPr>
        <w:pStyle w:val="TOC2"/>
        <w:tabs>
          <w:tab w:val="right" w:leader="dot" w:pos="9638"/>
        </w:tabs>
      </w:pPr>
      <w:hyperlink w:anchor="_Toc25909" w:history="1">
        <w:r w:rsidR="00D60EEC">
          <w:rPr>
            <w:rFonts w:ascii="宋体" w:hAnsi="宋体" w:cs="宋体" w:hint="eastAsia"/>
            <w:szCs w:val="24"/>
          </w:rPr>
          <w:t xml:space="preserve">1.4. </w:t>
        </w:r>
        <w:r w:rsidR="00D60EEC">
          <w:rPr>
            <w:rFonts w:hint="eastAsia"/>
            <w:szCs w:val="24"/>
          </w:rPr>
          <w:t>术语定义</w:t>
        </w:r>
        <w:r w:rsidR="00D60EEC">
          <w:tab/>
        </w:r>
        <w:r w:rsidR="00D60EEC">
          <w:fldChar w:fldCharType="begin"/>
        </w:r>
        <w:r w:rsidR="00D60EEC">
          <w:instrText xml:space="preserve"> PAGEREF _Toc25909 \h </w:instrText>
        </w:r>
        <w:r w:rsidR="00D60EEC">
          <w:fldChar w:fldCharType="separate"/>
        </w:r>
        <w:r w:rsidR="00D60EEC">
          <w:t>1</w:t>
        </w:r>
        <w:r w:rsidR="00D60EEC">
          <w:fldChar w:fldCharType="end"/>
        </w:r>
      </w:hyperlink>
    </w:p>
    <w:p w14:paraId="7EAAB479" w14:textId="77777777" w:rsidR="0051459B" w:rsidRDefault="00000000">
      <w:pPr>
        <w:pStyle w:val="TOC1"/>
        <w:tabs>
          <w:tab w:val="right" w:leader="dot" w:pos="9638"/>
        </w:tabs>
      </w:pPr>
      <w:hyperlink w:anchor="_Toc15723" w:history="1">
        <w:r w:rsidR="00D60EEC">
          <w:rPr>
            <w:rFonts w:ascii="宋体" w:hAnsi="宋体" w:cs="宋体" w:hint="eastAsia"/>
            <w:bCs/>
            <w:szCs w:val="24"/>
          </w:rPr>
          <w:t>第二章 产品调研</w:t>
        </w:r>
        <w:r w:rsidR="00D60EEC">
          <w:tab/>
        </w:r>
        <w:r w:rsidR="00D60EEC">
          <w:fldChar w:fldCharType="begin"/>
        </w:r>
        <w:r w:rsidR="00D60EEC">
          <w:instrText xml:space="preserve"> PAGEREF _Toc15723 \h </w:instrText>
        </w:r>
        <w:r w:rsidR="00D60EEC">
          <w:fldChar w:fldCharType="separate"/>
        </w:r>
        <w:r w:rsidR="00D60EEC">
          <w:t>2</w:t>
        </w:r>
        <w:r w:rsidR="00D60EEC">
          <w:fldChar w:fldCharType="end"/>
        </w:r>
      </w:hyperlink>
    </w:p>
    <w:p w14:paraId="7EAAB47A" w14:textId="77777777" w:rsidR="0051459B" w:rsidRDefault="00000000">
      <w:pPr>
        <w:pStyle w:val="TOC2"/>
        <w:tabs>
          <w:tab w:val="right" w:leader="dot" w:pos="9638"/>
        </w:tabs>
      </w:pPr>
      <w:hyperlink w:anchor="_Toc29635" w:history="1">
        <w:r w:rsidR="00D60EEC">
          <w:rPr>
            <w:rFonts w:ascii="宋体" w:hAnsi="宋体" w:cs="宋体" w:hint="eastAsia"/>
            <w:szCs w:val="24"/>
          </w:rPr>
          <w:t xml:space="preserve">2.1. </w:t>
        </w:r>
        <w:r w:rsidR="00D60EEC">
          <w:rPr>
            <w:rFonts w:hint="eastAsia"/>
            <w:szCs w:val="24"/>
          </w:rPr>
          <w:t>市场调研</w:t>
        </w:r>
        <w:r w:rsidR="00D60EEC">
          <w:tab/>
        </w:r>
        <w:r w:rsidR="00D60EEC">
          <w:fldChar w:fldCharType="begin"/>
        </w:r>
        <w:r w:rsidR="00D60EEC">
          <w:instrText xml:space="preserve"> PAGEREF _Toc29635 \h </w:instrText>
        </w:r>
        <w:r w:rsidR="00D60EEC">
          <w:fldChar w:fldCharType="separate"/>
        </w:r>
        <w:r w:rsidR="00D60EEC">
          <w:t>2</w:t>
        </w:r>
        <w:r w:rsidR="00D60EEC">
          <w:fldChar w:fldCharType="end"/>
        </w:r>
      </w:hyperlink>
    </w:p>
    <w:p w14:paraId="7EAAB47B" w14:textId="77777777" w:rsidR="0051459B" w:rsidRDefault="00000000">
      <w:pPr>
        <w:pStyle w:val="TOC2"/>
        <w:tabs>
          <w:tab w:val="right" w:leader="dot" w:pos="9638"/>
        </w:tabs>
      </w:pPr>
      <w:hyperlink w:anchor="_Toc11644" w:history="1">
        <w:r w:rsidR="00D60EEC">
          <w:rPr>
            <w:rFonts w:ascii="宋体" w:hAnsi="宋体" w:cs="宋体" w:hint="eastAsia"/>
            <w:bCs/>
            <w:szCs w:val="24"/>
          </w:rPr>
          <w:t xml:space="preserve">2.2. </w:t>
        </w:r>
        <w:r w:rsidR="00D60EEC">
          <w:rPr>
            <w:rFonts w:hint="eastAsia"/>
            <w:bCs/>
            <w:szCs w:val="24"/>
          </w:rPr>
          <w:t>临床调研</w:t>
        </w:r>
        <w:r w:rsidR="00D60EEC">
          <w:tab/>
        </w:r>
        <w:r w:rsidR="00D60EEC">
          <w:fldChar w:fldCharType="begin"/>
        </w:r>
        <w:r w:rsidR="00D60EEC">
          <w:instrText xml:space="preserve"> PAGEREF _Toc11644 \h </w:instrText>
        </w:r>
        <w:r w:rsidR="00D60EEC">
          <w:fldChar w:fldCharType="separate"/>
        </w:r>
        <w:r w:rsidR="00D60EEC">
          <w:t>9</w:t>
        </w:r>
        <w:r w:rsidR="00D60EEC">
          <w:fldChar w:fldCharType="end"/>
        </w:r>
      </w:hyperlink>
    </w:p>
    <w:p w14:paraId="7EAAB47C" w14:textId="77777777" w:rsidR="0051459B" w:rsidRDefault="00000000">
      <w:pPr>
        <w:pStyle w:val="TOC2"/>
        <w:tabs>
          <w:tab w:val="right" w:leader="dot" w:pos="9638"/>
        </w:tabs>
      </w:pPr>
      <w:hyperlink w:anchor="_Toc23810" w:history="1">
        <w:r w:rsidR="00D60EEC">
          <w:rPr>
            <w:rFonts w:ascii="宋体" w:hAnsi="宋体" w:cs="宋体" w:hint="eastAsia"/>
            <w:szCs w:val="24"/>
          </w:rPr>
          <w:t xml:space="preserve">2.3. </w:t>
        </w:r>
        <w:r w:rsidR="00D60EEC">
          <w:rPr>
            <w:rFonts w:hint="eastAsia"/>
            <w:szCs w:val="24"/>
          </w:rPr>
          <w:t>法规调研</w:t>
        </w:r>
        <w:r w:rsidR="00D60EEC">
          <w:tab/>
        </w:r>
        <w:r w:rsidR="00D60EEC">
          <w:fldChar w:fldCharType="begin"/>
        </w:r>
        <w:r w:rsidR="00D60EEC">
          <w:instrText xml:space="preserve"> PAGEREF _Toc23810 \h </w:instrText>
        </w:r>
        <w:r w:rsidR="00D60EEC">
          <w:fldChar w:fldCharType="separate"/>
        </w:r>
        <w:r w:rsidR="00D60EEC">
          <w:t>10</w:t>
        </w:r>
        <w:r w:rsidR="00D60EEC">
          <w:fldChar w:fldCharType="end"/>
        </w:r>
      </w:hyperlink>
    </w:p>
    <w:p w14:paraId="7EAAB47D" w14:textId="77777777" w:rsidR="0051459B" w:rsidRDefault="00000000">
      <w:pPr>
        <w:pStyle w:val="TOC2"/>
        <w:tabs>
          <w:tab w:val="right" w:leader="dot" w:pos="9638"/>
        </w:tabs>
      </w:pPr>
      <w:hyperlink w:anchor="_Toc8078" w:history="1">
        <w:r w:rsidR="00D60EEC">
          <w:rPr>
            <w:rFonts w:ascii="宋体" w:hAnsi="宋体" w:cs="宋体" w:hint="eastAsia"/>
            <w:szCs w:val="24"/>
          </w:rPr>
          <w:t xml:space="preserve">2.4. </w:t>
        </w:r>
        <w:r w:rsidR="00D60EEC">
          <w:rPr>
            <w:rFonts w:hint="eastAsia"/>
            <w:szCs w:val="24"/>
          </w:rPr>
          <w:t>专利调研</w:t>
        </w:r>
        <w:r w:rsidR="00D60EEC">
          <w:tab/>
        </w:r>
        <w:r w:rsidR="00D60EEC">
          <w:fldChar w:fldCharType="begin"/>
        </w:r>
        <w:r w:rsidR="00D60EEC">
          <w:instrText xml:space="preserve"> PAGEREF _Toc8078 \h </w:instrText>
        </w:r>
        <w:r w:rsidR="00D60EEC">
          <w:fldChar w:fldCharType="separate"/>
        </w:r>
        <w:r w:rsidR="00D60EEC">
          <w:t>13</w:t>
        </w:r>
        <w:r w:rsidR="00D60EEC">
          <w:fldChar w:fldCharType="end"/>
        </w:r>
      </w:hyperlink>
    </w:p>
    <w:p w14:paraId="7EAAB47E" w14:textId="77777777" w:rsidR="0051459B" w:rsidRDefault="00000000">
      <w:pPr>
        <w:pStyle w:val="TOC2"/>
        <w:tabs>
          <w:tab w:val="right" w:leader="dot" w:pos="9638"/>
        </w:tabs>
      </w:pPr>
      <w:hyperlink w:anchor="_Toc28411" w:history="1">
        <w:r w:rsidR="00D60EEC">
          <w:rPr>
            <w:rFonts w:ascii="宋体" w:hAnsi="宋体" w:cs="宋体" w:hint="eastAsia"/>
            <w:szCs w:val="24"/>
          </w:rPr>
          <w:t xml:space="preserve">2.5. </w:t>
        </w:r>
        <w:r w:rsidR="00D60EEC">
          <w:rPr>
            <w:rFonts w:hint="eastAsia"/>
            <w:szCs w:val="24"/>
          </w:rPr>
          <w:t>技术调研</w:t>
        </w:r>
        <w:r w:rsidR="00D60EEC">
          <w:tab/>
        </w:r>
        <w:r w:rsidR="00D60EEC">
          <w:fldChar w:fldCharType="begin"/>
        </w:r>
        <w:r w:rsidR="00D60EEC">
          <w:instrText xml:space="preserve"> PAGEREF _Toc28411 \h </w:instrText>
        </w:r>
        <w:r w:rsidR="00D60EEC">
          <w:fldChar w:fldCharType="separate"/>
        </w:r>
        <w:r w:rsidR="00D60EEC">
          <w:t>14</w:t>
        </w:r>
        <w:r w:rsidR="00D60EEC">
          <w:fldChar w:fldCharType="end"/>
        </w:r>
      </w:hyperlink>
    </w:p>
    <w:p w14:paraId="7EAAB47F" w14:textId="77777777" w:rsidR="0051459B" w:rsidRDefault="00000000">
      <w:pPr>
        <w:pStyle w:val="TOC1"/>
        <w:tabs>
          <w:tab w:val="right" w:leader="dot" w:pos="9638"/>
        </w:tabs>
      </w:pPr>
      <w:hyperlink w:anchor="_Toc23603" w:history="1">
        <w:r w:rsidR="00D60EEC">
          <w:rPr>
            <w:rFonts w:ascii="宋体" w:hAnsi="宋体" w:cs="宋体" w:hint="eastAsia"/>
            <w:szCs w:val="24"/>
          </w:rPr>
          <w:t xml:space="preserve">第三章 </w:t>
        </w:r>
        <w:r w:rsidR="00D60EEC">
          <w:rPr>
            <w:rFonts w:hint="eastAsia"/>
            <w:szCs w:val="24"/>
          </w:rPr>
          <w:t>产品概念设计</w:t>
        </w:r>
        <w:r w:rsidR="00D60EEC">
          <w:tab/>
        </w:r>
        <w:r w:rsidR="00D60EEC">
          <w:fldChar w:fldCharType="begin"/>
        </w:r>
        <w:r w:rsidR="00D60EEC">
          <w:instrText xml:space="preserve"> PAGEREF _Toc23603 \h </w:instrText>
        </w:r>
        <w:r w:rsidR="00D60EEC">
          <w:fldChar w:fldCharType="separate"/>
        </w:r>
        <w:r w:rsidR="00D60EEC">
          <w:t>23</w:t>
        </w:r>
        <w:r w:rsidR="00D60EEC">
          <w:fldChar w:fldCharType="end"/>
        </w:r>
      </w:hyperlink>
    </w:p>
    <w:p w14:paraId="7EAAB480" w14:textId="77777777" w:rsidR="0051459B" w:rsidRDefault="00000000">
      <w:pPr>
        <w:pStyle w:val="TOC2"/>
        <w:tabs>
          <w:tab w:val="right" w:leader="dot" w:pos="9638"/>
        </w:tabs>
      </w:pPr>
      <w:hyperlink w:anchor="_Toc24575" w:history="1">
        <w:r w:rsidR="00D60EEC">
          <w:rPr>
            <w:rFonts w:ascii="宋体" w:hAnsi="宋体" w:cs="宋体" w:hint="eastAsia"/>
            <w:szCs w:val="24"/>
          </w:rPr>
          <w:t xml:space="preserve">3.1. </w:t>
        </w:r>
        <w:r w:rsidR="00D60EEC">
          <w:rPr>
            <w:rFonts w:hint="eastAsia"/>
            <w:szCs w:val="24"/>
          </w:rPr>
          <w:t>产品定位</w:t>
        </w:r>
        <w:r w:rsidR="00D60EEC">
          <w:tab/>
        </w:r>
        <w:r w:rsidR="00D60EEC">
          <w:fldChar w:fldCharType="begin"/>
        </w:r>
        <w:r w:rsidR="00D60EEC">
          <w:instrText xml:space="preserve"> PAGEREF _Toc24575 \h </w:instrText>
        </w:r>
        <w:r w:rsidR="00D60EEC">
          <w:fldChar w:fldCharType="separate"/>
        </w:r>
        <w:r w:rsidR="00D60EEC">
          <w:t>23</w:t>
        </w:r>
        <w:r w:rsidR="00D60EEC">
          <w:fldChar w:fldCharType="end"/>
        </w:r>
      </w:hyperlink>
    </w:p>
    <w:p w14:paraId="7EAAB481" w14:textId="77777777" w:rsidR="0051459B" w:rsidRDefault="00000000">
      <w:pPr>
        <w:pStyle w:val="TOC2"/>
        <w:tabs>
          <w:tab w:val="right" w:leader="dot" w:pos="9638"/>
        </w:tabs>
      </w:pPr>
      <w:hyperlink w:anchor="_Toc6255" w:history="1">
        <w:r w:rsidR="00D60EEC">
          <w:rPr>
            <w:rFonts w:ascii="宋体" w:hAnsi="宋体" w:cs="宋体" w:hint="eastAsia"/>
            <w:szCs w:val="24"/>
          </w:rPr>
          <w:t xml:space="preserve">3.2. </w:t>
        </w:r>
        <w:r w:rsidR="00D60EEC">
          <w:rPr>
            <w:rFonts w:hint="eastAsia"/>
            <w:szCs w:val="24"/>
          </w:rPr>
          <w:t>产品预期用途</w:t>
        </w:r>
        <w:r w:rsidR="00D60EEC">
          <w:tab/>
        </w:r>
        <w:r w:rsidR="00D60EEC">
          <w:fldChar w:fldCharType="begin"/>
        </w:r>
        <w:r w:rsidR="00D60EEC">
          <w:instrText xml:space="preserve"> PAGEREF _Toc6255 \h </w:instrText>
        </w:r>
        <w:r w:rsidR="00D60EEC">
          <w:fldChar w:fldCharType="separate"/>
        </w:r>
        <w:r w:rsidR="00D60EEC">
          <w:t>23</w:t>
        </w:r>
        <w:r w:rsidR="00D60EEC">
          <w:fldChar w:fldCharType="end"/>
        </w:r>
      </w:hyperlink>
    </w:p>
    <w:p w14:paraId="7EAAB482" w14:textId="77777777" w:rsidR="0051459B" w:rsidRDefault="00000000">
      <w:pPr>
        <w:pStyle w:val="TOC2"/>
        <w:tabs>
          <w:tab w:val="right" w:leader="dot" w:pos="9638"/>
        </w:tabs>
      </w:pPr>
      <w:hyperlink w:anchor="_Toc28946" w:history="1">
        <w:r w:rsidR="00D60EEC">
          <w:rPr>
            <w:rFonts w:ascii="宋体" w:hAnsi="宋体" w:cs="宋体" w:hint="eastAsia"/>
            <w:szCs w:val="24"/>
          </w:rPr>
          <w:t xml:space="preserve">3.3. </w:t>
        </w:r>
        <w:r w:rsidR="00D60EEC">
          <w:rPr>
            <w:rFonts w:hint="eastAsia"/>
            <w:szCs w:val="24"/>
          </w:rPr>
          <w:t>产品管理类别</w:t>
        </w:r>
        <w:r w:rsidR="00D60EEC">
          <w:tab/>
        </w:r>
        <w:r w:rsidR="00D60EEC">
          <w:fldChar w:fldCharType="begin"/>
        </w:r>
        <w:r w:rsidR="00D60EEC">
          <w:instrText xml:space="preserve"> PAGEREF _Toc28946 \h </w:instrText>
        </w:r>
        <w:r w:rsidR="00D60EEC">
          <w:fldChar w:fldCharType="separate"/>
        </w:r>
        <w:r w:rsidR="00D60EEC">
          <w:t>23</w:t>
        </w:r>
        <w:r w:rsidR="00D60EEC">
          <w:fldChar w:fldCharType="end"/>
        </w:r>
      </w:hyperlink>
    </w:p>
    <w:p w14:paraId="7EAAB483" w14:textId="77777777" w:rsidR="0051459B" w:rsidRDefault="00000000">
      <w:pPr>
        <w:pStyle w:val="TOC2"/>
        <w:tabs>
          <w:tab w:val="right" w:leader="dot" w:pos="9638"/>
        </w:tabs>
      </w:pPr>
      <w:hyperlink w:anchor="_Toc14594" w:history="1">
        <w:r w:rsidR="00D60EEC">
          <w:rPr>
            <w:rFonts w:ascii="宋体" w:hAnsi="宋体" w:cs="宋体" w:hint="eastAsia"/>
            <w:szCs w:val="24"/>
          </w:rPr>
          <w:t xml:space="preserve">3.4. </w:t>
        </w:r>
        <w:r w:rsidR="00D60EEC">
          <w:rPr>
            <w:rFonts w:hint="eastAsia"/>
            <w:szCs w:val="24"/>
          </w:rPr>
          <w:t>产品组成</w:t>
        </w:r>
        <w:r w:rsidR="00D60EEC">
          <w:tab/>
        </w:r>
        <w:r w:rsidR="00D60EEC">
          <w:fldChar w:fldCharType="begin"/>
        </w:r>
        <w:r w:rsidR="00D60EEC">
          <w:instrText xml:space="preserve"> PAGEREF _Toc14594 \h </w:instrText>
        </w:r>
        <w:r w:rsidR="00D60EEC">
          <w:fldChar w:fldCharType="separate"/>
        </w:r>
        <w:r w:rsidR="00D60EEC">
          <w:t>23</w:t>
        </w:r>
        <w:r w:rsidR="00D60EEC">
          <w:fldChar w:fldCharType="end"/>
        </w:r>
      </w:hyperlink>
    </w:p>
    <w:p w14:paraId="7EAAB484" w14:textId="77777777" w:rsidR="0051459B" w:rsidRDefault="00000000">
      <w:pPr>
        <w:pStyle w:val="TOC2"/>
        <w:tabs>
          <w:tab w:val="right" w:leader="dot" w:pos="9638"/>
        </w:tabs>
      </w:pPr>
      <w:hyperlink w:anchor="_Toc9367" w:history="1">
        <w:r w:rsidR="00D60EEC">
          <w:rPr>
            <w:rFonts w:ascii="宋体" w:hAnsi="宋体" w:cs="宋体" w:hint="eastAsia"/>
            <w:szCs w:val="24"/>
          </w:rPr>
          <w:t xml:space="preserve">3.5. </w:t>
        </w:r>
        <w:r w:rsidR="00D60EEC">
          <w:rPr>
            <w:rFonts w:hint="eastAsia"/>
            <w:szCs w:val="24"/>
          </w:rPr>
          <w:t>与现有产品的比较</w:t>
        </w:r>
        <w:r w:rsidR="00D60EEC">
          <w:tab/>
        </w:r>
        <w:r w:rsidR="00D60EEC">
          <w:fldChar w:fldCharType="begin"/>
        </w:r>
        <w:r w:rsidR="00D60EEC">
          <w:instrText xml:space="preserve"> PAGEREF _Toc9367 \h </w:instrText>
        </w:r>
        <w:r w:rsidR="00D60EEC">
          <w:fldChar w:fldCharType="separate"/>
        </w:r>
        <w:r w:rsidR="00D60EEC">
          <w:t>24</w:t>
        </w:r>
        <w:r w:rsidR="00D60EEC">
          <w:fldChar w:fldCharType="end"/>
        </w:r>
      </w:hyperlink>
    </w:p>
    <w:p w14:paraId="7EAAB485" w14:textId="77777777" w:rsidR="0051459B" w:rsidRDefault="00000000">
      <w:pPr>
        <w:pStyle w:val="TOC2"/>
        <w:tabs>
          <w:tab w:val="right" w:leader="dot" w:pos="9638"/>
        </w:tabs>
      </w:pPr>
      <w:hyperlink w:anchor="_Toc11485" w:history="1">
        <w:r w:rsidR="00D60EEC">
          <w:rPr>
            <w:rFonts w:ascii="宋体" w:hAnsi="宋体" w:cs="宋体" w:hint="eastAsia"/>
            <w:szCs w:val="24"/>
          </w:rPr>
          <w:t xml:space="preserve">3.6. </w:t>
        </w:r>
        <w:r w:rsidR="00D60EEC">
          <w:rPr>
            <w:rFonts w:hint="eastAsia"/>
            <w:szCs w:val="24"/>
          </w:rPr>
          <w:t>预期使用场景</w:t>
        </w:r>
        <w:r w:rsidR="00D60EEC">
          <w:tab/>
        </w:r>
        <w:r w:rsidR="00D60EEC">
          <w:fldChar w:fldCharType="begin"/>
        </w:r>
        <w:r w:rsidR="00D60EEC">
          <w:instrText xml:space="preserve"> PAGEREF _Toc11485 \h </w:instrText>
        </w:r>
        <w:r w:rsidR="00D60EEC">
          <w:fldChar w:fldCharType="separate"/>
        </w:r>
        <w:r w:rsidR="00D60EEC">
          <w:t>24</w:t>
        </w:r>
        <w:r w:rsidR="00D60EEC">
          <w:fldChar w:fldCharType="end"/>
        </w:r>
      </w:hyperlink>
    </w:p>
    <w:p w14:paraId="7EAAB486" w14:textId="77777777" w:rsidR="0051459B" w:rsidRDefault="00000000">
      <w:pPr>
        <w:pStyle w:val="TOC2"/>
        <w:tabs>
          <w:tab w:val="right" w:leader="dot" w:pos="9638"/>
        </w:tabs>
      </w:pPr>
      <w:hyperlink w:anchor="_Toc13161" w:history="1">
        <w:r w:rsidR="00D60EEC">
          <w:rPr>
            <w:rFonts w:ascii="宋体" w:hAnsi="宋体" w:cs="宋体" w:hint="eastAsia"/>
            <w:szCs w:val="24"/>
          </w:rPr>
          <w:t xml:space="preserve">3.7. </w:t>
        </w:r>
        <w:r w:rsidR="00D60EEC">
          <w:rPr>
            <w:rFonts w:hint="eastAsia"/>
            <w:szCs w:val="24"/>
          </w:rPr>
          <w:t>业务流程</w:t>
        </w:r>
        <w:r w:rsidR="00D60EEC">
          <w:tab/>
        </w:r>
        <w:r w:rsidR="00D60EEC">
          <w:fldChar w:fldCharType="begin"/>
        </w:r>
        <w:r w:rsidR="00D60EEC">
          <w:instrText xml:space="preserve"> PAGEREF _Toc13161 \h </w:instrText>
        </w:r>
        <w:r w:rsidR="00D60EEC">
          <w:fldChar w:fldCharType="separate"/>
        </w:r>
        <w:r w:rsidR="00D60EEC">
          <w:t>26</w:t>
        </w:r>
        <w:r w:rsidR="00D60EEC">
          <w:fldChar w:fldCharType="end"/>
        </w:r>
      </w:hyperlink>
    </w:p>
    <w:p w14:paraId="7EAAB487" w14:textId="77777777" w:rsidR="0051459B" w:rsidRDefault="00000000">
      <w:pPr>
        <w:pStyle w:val="TOC2"/>
        <w:tabs>
          <w:tab w:val="right" w:leader="dot" w:pos="9638"/>
        </w:tabs>
      </w:pPr>
      <w:hyperlink w:anchor="_Toc86" w:history="1">
        <w:r w:rsidR="00D60EEC">
          <w:rPr>
            <w:rFonts w:ascii="宋体" w:hAnsi="宋体" w:cs="宋体" w:hint="eastAsia"/>
            <w:bCs/>
            <w:szCs w:val="24"/>
          </w:rPr>
          <w:t xml:space="preserve">3.8. </w:t>
        </w:r>
        <w:r w:rsidR="00D60EEC">
          <w:rPr>
            <w:rFonts w:hint="eastAsia"/>
            <w:bCs/>
            <w:szCs w:val="24"/>
          </w:rPr>
          <w:t>软件工作流程</w:t>
        </w:r>
        <w:r w:rsidR="00D60EEC">
          <w:tab/>
        </w:r>
        <w:r w:rsidR="00D60EEC">
          <w:fldChar w:fldCharType="begin"/>
        </w:r>
        <w:r w:rsidR="00D60EEC">
          <w:instrText xml:space="preserve"> PAGEREF _Toc86 \h </w:instrText>
        </w:r>
        <w:r w:rsidR="00D60EEC">
          <w:fldChar w:fldCharType="separate"/>
        </w:r>
        <w:r w:rsidR="00D60EEC">
          <w:t>28</w:t>
        </w:r>
        <w:r w:rsidR="00D60EEC">
          <w:fldChar w:fldCharType="end"/>
        </w:r>
      </w:hyperlink>
    </w:p>
    <w:p w14:paraId="7EAAB488" w14:textId="77777777" w:rsidR="0051459B" w:rsidRDefault="00000000">
      <w:pPr>
        <w:pStyle w:val="TOC2"/>
        <w:tabs>
          <w:tab w:val="right" w:leader="dot" w:pos="9638"/>
        </w:tabs>
      </w:pPr>
      <w:hyperlink w:anchor="_Toc31697" w:history="1">
        <w:r w:rsidR="00D60EEC">
          <w:rPr>
            <w:rFonts w:ascii="宋体" w:hAnsi="宋体" w:cs="宋体" w:hint="eastAsia"/>
            <w:szCs w:val="24"/>
          </w:rPr>
          <w:t xml:space="preserve">3.9. </w:t>
        </w:r>
        <w:r w:rsidR="00D60EEC">
          <w:rPr>
            <w:rFonts w:hint="eastAsia"/>
            <w:szCs w:val="24"/>
          </w:rPr>
          <w:t>产品卖点</w:t>
        </w:r>
        <w:r w:rsidR="00D60EEC">
          <w:tab/>
        </w:r>
        <w:r w:rsidR="00D60EEC">
          <w:fldChar w:fldCharType="begin"/>
        </w:r>
        <w:r w:rsidR="00D60EEC">
          <w:instrText xml:space="preserve"> PAGEREF _Toc31697 \h </w:instrText>
        </w:r>
        <w:r w:rsidR="00D60EEC">
          <w:fldChar w:fldCharType="separate"/>
        </w:r>
        <w:r w:rsidR="00D60EEC">
          <w:t>28</w:t>
        </w:r>
        <w:r w:rsidR="00D60EEC">
          <w:fldChar w:fldCharType="end"/>
        </w:r>
      </w:hyperlink>
    </w:p>
    <w:p w14:paraId="7EAAB489" w14:textId="77777777" w:rsidR="0051459B" w:rsidRDefault="00000000">
      <w:pPr>
        <w:pStyle w:val="TOC2"/>
        <w:tabs>
          <w:tab w:val="right" w:leader="dot" w:pos="9638"/>
        </w:tabs>
      </w:pPr>
      <w:hyperlink w:anchor="_Toc5841" w:history="1">
        <w:r w:rsidR="00D60EEC">
          <w:rPr>
            <w:rFonts w:ascii="宋体" w:hAnsi="宋体" w:cs="宋体" w:hint="eastAsia"/>
            <w:szCs w:val="24"/>
          </w:rPr>
          <w:t xml:space="preserve">3.10. </w:t>
        </w:r>
        <w:r w:rsidR="00D60EEC">
          <w:rPr>
            <w:rFonts w:hint="eastAsia"/>
            <w:szCs w:val="24"/>
          </w:rPr>
          <w:t>关键技术</w:t>
        </w:r>
        <w:r w:rsidR="00D60EEC">
          <w:tab/>
        </w:r>
        <w:r w:rsidR="00D60EEC">
          <w:fldChar w:fldCharType="begin"/>
        </w:r>
        <w:r w:rsidR="00D60EEC">
          <w:instrText xml:space="preserve"> PAGEREF _Toc5841 \h </w:instrText>
        </w:r>
        <w:r w:rsidR="00D60EEC">
          <w:fldChar w:fldCharType="separate"/>
        </w:r>
        <w:r w:rsidR="00D60EEC">
          <w:t>29</w:t>
        </w:r>
        <w:r w:rsidR="00D60EEC">
          <w:fldChar w:fldCharType="end"/>
        </w:r>
      </w:hyperlink>
    </w:p>
    <w:p w14:paraId="7EAAB48A" w14:textId="77777777" w:rsidR="0051459B" w:rsidRDefault="00000000">
      <w:pPr>
        <w:pStyle w:val="TOC2"/>
        <w:tabs>
          <w:tab w:val="right" w:leader="dot" w:pos="9638"/>
        </w:tabs>
      </w:pPr>
      <w:hyperlink w:anchor="_Toc16617" w:history="1">
        <w:r w:rsidR="00D60EEC">
          <w:rPr>
            <w:rFonts w:ascii="宋体" w:hAnsi="宋体" w:cs="宋体" w:hint="eastAsia"/>
            <w:szCs w:val="24"/>
          </w:rPr>
          <w:t xml:space="preserve">3.11. </w:t>
        </w:r>
        <w:r w:rsidR="00D60EEC">
          <w:rPr>
            <w:rFonts w:hint="eastAsia"/>
            <w:szCs w:val="24"/>
          </w:rPr>
          <w:t>产品目标消费群体</w:t>
        </w:r>
        <w:r w:rsidR="00D60EEC">
          <w:tab/>
        </w:r>
        <w:r w:rsidR="00D60EEC">
          <w:fldChar w:fldCharType="begin"/>
        </w:r>
        <w:r w:rsidR="00D60EEC">
          <w:instrText xml:space="preserve"> PAGEREF _Toc16617 \h </w:instrText>
        </w:r>
        <w:r w:rsidR="00D60EEC">
          <w:fldChar w:fldCharType="separate"/>
        </w:r>
        <w:r w:rsidR="00D60EEC">
          <w:t>29</w:t>
        </w:r>
        <w:r w:rsidR="00D60EEC">
          <w:fldChar w:fldCharType="end"/>
        </w:r>
      </w:hyperlink>
    </w:p>
    <w:p w14:paraId="7EAAB48B" w14:textId="77777777" w:rsidR="0051459B" w:rsidRDefault="00000000">
      <w:pPr>
        <w:pStyle w:val="TOC2"/>
        <w:tabs>
          <w:tab w:val="right" w:leader="dot" w:pos="9638"/>
        </w:tabs>
      </w:pPr>
      <w:hyperlink w:anchor="_Toc9990" w:history="1">
        <w:r w:rsidR="00D60EEC">
          <w:rPr>
            <w:rFonts w:ascii="宋体" w:hAnsi="宋体" w:cs="宋体" w:hint="eastAsia"/>
            <w:szCs w:val="24"/>
          </w:rPr>
          <w:t xml:space="preserve">3.12. </w:t>
        </w:r>
        <w:r w:rsidR="00D60EEC">
          <w:rPr>
            <w:rFonts w:hint="eastAsia"/>
            <w:szCs w:val="24"/>
          </w:rPr>
          <w:t>设计要求</w:t>
        </w:r>
        <w:r w:rsidR="00D60EEC">
          <w:tab/>
        </w:r>
        <w:r w:rsidR="00D60EEC">
          <w:fldChar w:fldCharType="begin"/>
        </w:r>
        <w:r w:rsidR="00D60EEC">
          <w:instrText xml:space="preserve"> PAGEREF _Toc9990 \h </w:instrText>
        </w:r>
        <w:r w:rsidR="00D60EEC">
          <w:fldChar w:fldCharType="separate"/>
        </w:r>
        <w:r w:rsidR="00D60EEC">
          <w:t>29</w:t>
        </w:r>
        <w:r w:rsidR="00D60EEC">
          <w:fldChar w:fldCharType="end"/>
        </w:r>
      </w:hyperlink>
    </w:p>
    <w:p w14:paraId="7EAAB48C" w14:textId="77777777" w:rsidR="0051459B" w:rsidRDefault="00000000">
      <w:pPr>
        <w:pStyle w:val="TOC1"/>
        <w:tabs>
          <w:tab w:val="right" w:leader="dot" w:pos="9638"/>
        </w:tabs>
      </w:pPr>
      <w:hyperlink w:anchor="_Toc1654" w:history="1">
        <w:r w:rsidR="00D60EEC">
          <w:rPr>
            <w:rFonts w:ascii="宋体" w:hAnsi="宋体" w:cs="宋体" w:hint="eastAsia"/>
            <w:szCs w:val="24"/>
          </w:rPr>
          <w:t xml:space="preserve">第四章 </w:t>
        </w:r>
        <w:r w:rsidR="00D60EEC">
          <w:rPr>
            <w:rFonts w:hint="eastAsia"/>
            <w:szCs w:val="24"/>
          </w:rPr>
          <w:t>产品规划</w:t>
        </w:r>
        <w:r w:rsidR="00D60EEC">
          <w:tab/>
        </w:r>
        <w:r w:rsidR="00D60EEC">
          <w:fldChar w:fldCharType="begin"/>
        </w:r>
        <w:r w:rsidR="00D60EEC">
          <w:instrText xml:space="preserve"> PAGEREF _Toc1654 \h </w:instrText>
        </w:r>
        <w:r w:rsidR="00D60EEC">
          <w:fldChar w:fldCharType="separate"/>
        </w:r>
        <w:r w:rsidR="00D60EEC">
          <w:t>31</w:t>
        </w:r>
        <w:r w:rsidR="00D60EEC">
          <w:fldChar w:fldCharType="end"/>
        </w:r>
      </w:hyperlink>
    </w:p>
    <w:p w14:paraId="7EAAB48D" w14:textId="77777777" w:rsidR="0051459B" w:rsidRDefault="00000000">
      <w:pPr>
        <w:pStyle w:val="TOC2"/>
        <w:tabs>
          <w:tab w:val="right" w:leader="dot" w:pos="9638"/>
        </w:tabs>
      </w:pPr>
      <w:hyperlink w:anchor="_Toc13823" w:history="1">
        <w:r w:rsidR="00D60EEC">
          <w:rPr>
            <w:rFonts w:ascii="宋体" w:hAnsi="宋体" w:cs="宋体" w:hint="eastAsia"/>
            <w:szCs w:val="24"/>
          </w:rPr>
          <w:t xml:space="preserve">4.1. </w:t>
        </w:r>
        <w:r w:rsidR="00D60EEC">
          <w:rPr>
            <w:rFonts w:hint="eastAsia"/>
            <w:szCs w:val="24"/>
          </w:rPr>
          <w:t>产品开发计划</w:t>
        </w:r>
        <w:r w:rsidR="00D60EEC">
          <w:tab/>
        </w:r>
        <w:r w:rsidR="00D60EEC">
          <w:fldChar w:fldCharType="begin"/>
        </w:r>
        <w:r w:rsidR="00D60EEC">
          <w:instrText xml:space="preserve"> PAGEREF _Toc13823 \h </w:instrText>
        </w:r>
        <w:r w:rsidR="00D60EEC">
          <w:fldChar w:fldCharType="separate"/>
        </w:r>
        <w:r w:rsidR="00D60EEC">
          <w:t>31</w:t>
        </w:r>
        <w:r w:rsidR="00D60EEC">
          <w:fldChar w:fldCharType="end"/>
        </w:r>
      </w:hyperlink>
    </w:p>
    <w:p w14:paraId="7EAAB48E" w14:textId="77777777" w:rsidR="0051459B" w:rsidRDefault="00000000">
      <w:pPr>
        <w:pStyle w:val="TOC2"/>
        <w:tabs>
          <w:tab w:val="right" w:leader="dot" w:pos="9638"/>
        </w:tabs>
      </w:pPr>
      <w:hyperlink w:anchor="_Toc29764" w:history="1">
        <w:r w:rsidR="00D60EEC">
          <w:rPr>
            <w:rFonts w:ascii="宋体" w:hAnsi="宋体" w:cs="宋体" w:hint="eastAsia"/>
            <w:szCs w:val="24"/>
          </w:rPr>
          <w:t xml:space="preserve">4.2. </w:t>
        </w:r>
        <w:r w:rsidR="00D60EEC">
          <w:rPr>
            <w:rFonts w:hint="eastAsia"/>
            <w:szCs w:val="24"/>
          </w:rPr>
          <w:t>产品预算与资金投入</w:t>
        </w:r>
        <w:r w:rsidR="00D60EEC">
          <w:tab/>
        </w:r>
        <w:r w:rsidR="00D60EEC">
          <w:fldChar w:fldCharType="begin"/>
        </w:r>
        <w:r w:rsidR="00D60EEC">
          <w:instrText xml:space="preserve"> PAGEREF _Toc29764 \h </w:instrText>
        </w:r>
        <w:r w:rsidR="00D60EEC">
          <w:fldChar w:fldCharType="separate"/>
        </w:r>
        <w:r w:rsidR="00D60EEC">
          <w:t>31</w:t>
        </w:r>
        <w:r w:rsidR="00D60EEC">
          <w:fldChar w:fldCharType="end"/>
        </w:r>
      </w:hyperlink>
    </w:p>
    <w:p w14:paraId="7EAAB48F" w14:textId="77777777" w:rsidR="0051459B" w:rsidRDefault="00000000">
      <w:pPr>
        <w:pStyle w:val="TOC1"/>
        <w:tabs>
          <w:tab w:val="right" w:leader="dot" w:pos="9638"/>
        </w:tabs>
      </w:pPr>
      <w:hyperlink w:anchor="_Toc28552" w:history="1">
        <w:r w:rsidR="00D60EEC">
          <w:rPr>
            <w:rFonts w:ascii="宋体" w:hAnsi="宋体" w:cs="宋体" w:hint="eastAsia"/>
            <w:szCs w:val="24"/>
          </w:rPr>
          <w:t xml:space="preserve">第五章 </w:t>
        </w:r>
        <w:r w:rsidR="00D60EEC">
          <w:rPr>
            <w:rFonts w:hint="eastAsia"/>
            <w:szCs w:val="24"/>
          </w:rPr>
          <w:t>参考资料</w:t>
        </w:r>
        <w:r w:rsidR="00D60EEC">
          <w:tab/>
        </w:r>
        <w:r w:rsidR="00D60EEC">
          <w:fldChar w:fldCharType="begin"/>
        </w:r>
        <w:r w:rsidR="00D60EEC">
          <w:instrText xml:space="preserve"> PAGEREF _Toc28552 \h </w:instrText>
        </w:r>
        <w:r w:rsidR="00D60EEC">
          <w:fldChar w:fldCharType="separate"/>
        </w:r>
        <w:r w:rsidR="00D60EEC">
          <w:t>32</w:t>
        </w:r>
        <w:r w:rsidR="00D60EEC">
          <w:fldChar w:fldCharType="end"/>
        </w:r>
      </w:hyperlink>
    </w:p>
    <w:p w14:paraId="7EAAB490" w14:textId="77777777" w:rsidR="0051459B" w:rsidRDefault="00000000">
      <w:pPr>
        <w:pStyle w:val="TOC2"/>
        <w:tabs>
          <w:tab w:val="right" w:leader="dot" w:pos="9638"/>
        </w:tabs>
      </w:pPr>
      <w:hyperlink w:anchor="_Toc17782" w:history="1">
        <w:r w:rsidR="00D60EEC">
          <w:rPr>
            <w:rFonts w:ascii="宋体" w:hAnsi="宋体" w:cs="宋体" w:hint="eastAsia"/>
            <w:szCs w:val="24"/>
          </w:rPr>
          <w:t xml:space="preserve">5.1. </w:t>
        </w:r>
        <w:r w:rsidR="00D60EEC">
          <w:rPr>
            <w:rFonts w:hint="eastAsia"/>
            <w:szCs w:val="24"/>
          </w:rPr>
          <w:t>标准</w:t>
        </w:r>
        <w:r w:rsidR="00D60EEC">
          <w:tab/>
        </w:r>
        <w:r w:rsidR="00D60EEC">
          <w:fldChar w:fldCharType="begin"/>
        </w:r>
        <w:r w:rsidR="00D60EEC">
          <w:instrText xml:space="preserve"> PAGEREF _Toc17782 \h </w:instrText>
        </w:r>
        <w:r w:rsidR="00D60EEC">
          <w:fldChar w:fldCharType="separate"/>
        </w:r>
        <w:r w:rsidR="00D60EEC">
          <w:t>32</w:t>
        </w:r>
        <w:r w:rsidR="00D60EEC">
          <w:fldChar w:fldCharType="end"/>
        </w:r>
      </w:hyperlink>
    </w:p>
    <w:p w14:paraId="7EAAB491" w14:textId="77777777" w:rsidR="0051459B" w:rsidRDefault="00000000">
      <w:pPr>
        <w:pStyle w:val="TOC2"/>
        <w:tabs>
          <w:tab w:val="right" w:leader="dot" w:pos="9638"/>
        </w:tabs>
      </w:pPr>
      <w:hyperlink w:anchor="_Toc28331" w:history="1">
        <w:r w:rsidR="00D60EEC">
          <w:rPr>
            <w:rFonts w:ascii="宋体" w:hAnsi="宋体" w:cs="宋体" w:hint="eastAsia"/>
            <w:szCs w:val="24"/>
          </w:rPr>
          <w:t xml:space="preserve">5.2. </w:t>
        </w:r>
        <w:r w:rsidR="00D60EEC">
          <w:rPr>
            <w:rFonts w:hint="eastAsia"/>
            <w:szCs w:val="24"/>
          </w:rPr>
          <w:t>法规</w:t>
        </w:r>
        <w:r w:rsidR="00D60EEC">
          <w:tab/>
        </w:r>
        <w:r w:rsidR="00D60EEC">
          <w:fldChar w:fldCharType="begin"/>
        </w:r>
        <w:r w:rsidR="00D60EEC">
          <w:instrText xml:space="preserve"> PAGEREF _Toc28331 \h </w:instrText>
        </w:r>
        <w:r w:rsidR="00D60EEC">
          <w:fldChar w:fldCharType="separate"/>
        </w:r>
        <w:r w:rsidR="00D60EEC">
          <w:t>32</w:t>
        </w:r>
        <w:r w:rsidR="00D60EEC">
          <w:fldChar w:fldCharType="end"/>
        </w:r>
      </w:hyperlink>
    </w:p>
    <w:p w14:paraId="7EAAB492" w14:textId="77777777" w:rsidR="0051459B" w:rsidRDefault="00D60EEC">
      <w:pPr>
        <w:rPr>
          <w:rFonts w:ascii="宋体" w:hAnsi="宋体" w:cs="宋体"/>
          <w:b/>
          <w:sz w:val="24"/>
          <w:szCs w:val="24"/>
        </w:rPr>
      </w:pPr>
      <w:r>
        <w:rPr>
          <w:rFonts w:ascii="宋体" w:hAnsi="宋体" w:cs="宋体" w:hint="eastAsia"/>
          <w:szCs w:val="24"/>
        </w:rPr>
        <w:fldChar w:fldCharType="end"/>
      </w:r>
    </w:p>
    <w:p w14:paraId="7EAAB493" w14:textId="77777777" w:rsidR="0051459B" w:rsidRDefault="0051459B">
      <w:pPr>
        <w:rPr>
          <w:rFonts w:ascii="宋体" w:hAnsi="宋体" w:cs="宋体"/>
          <w:b/>
          <w:sz w:val="24"/>
          <w:szCs w:val="24"/>
        </w:rPr>
        <w:sectPr w:rsidR="0051459B">
          <w:headerReference w:type="default" r:id="rId11"/>
          <w:pgSz w:w="11906" w:h="16838"/>
          <w:pgMar w:top="1134" w:right="1134" w:bottom="1134" w:left="1134" w:header="454" w:footer="992" w:gutter="0"/>
          <w:pgNumType w:start="1"/>
          <w:cols w:space="720"/>
          <w:docGrid w:type="lines" w:linePitch="312"/>
        </w:sectPr>
      </w:pPr>
    </w:p>
    <w:p w14:paraId="7EAAB494" w14:textId="77777777" w:rsidR="0051459B" w:rsidRDefault="00D60EEC">
      <w:pPr>
        <w:pStyle w:val="1"/>
      </w:pPr>
      <w:bookmarkStart w:id="0" w:name="_Toc29367"/>
      <w:bookmarkStart w:id="1" w:name="_Toc16102"/>
      <w:r>
        <w:rPr>
          <w:rFonts w:hint="eastAsia"/>
        </w:rPr>
        <w:lastRenderedPageBreak/>
        <w:t>引言</w:t>
      </w:r>
      <w:bookmarkEnd w:id="0"/>
      <w:bookmarkEnd w:id="1"/>
    </w:p>
    <w:p w14:paraId="7EAAB495" w14:textId="77777777" w:rsidR="0051459B" w:rsidRDefault="00D60EEC">
      <w:pPr>
        <w:pStyle w:val="2"/>
        <w:rPr>
          <w:szCs w:val="24"/>
        </w:rPr>
      </w:pPr>
      <w:bookmarkStart w:id="2" w:name="_Toc4258"/>
      <w:bookmarkStart w:id="3" w:name="_Toc27659"/>
      <w:r>
        <w:rPr>
          <w:rFonts w:hint="eastAsia"/>
          <w:szCs w:val="24"/>
        </w:rPr>
        <w:t>编写目的</w:t>
      </w:r>
      <w:bookmarkEnd w:id="2"/>
      <w:bookmarkEnd w:id="3"/>
    </w:p>
    <w:p w14:paraId="7EAAB496" w14:textId="77777777" w:rsidR="0051459B" w:rsidRDefault="00D60EEC">
      <w:pPr>
        <w:spacing w:beforeLines="20" w:before="62" w:afterLines="20" w:after="62"/>
        <w:ind w:firstLine="420"/>
        <w:rPr>
          <w:rFonts w:ascii="宋体" w:hAnsi="宋体" w:cs="宋体"/>
          <w:sz w:val="24"/>
          <w:szCs w:val="24"/>
        </w:rPr>
      </w:pPr>
      <w:r>
        <w:rPr>
          <w:rFonts w:ascii="宋体" w:hAnsi="宋体" w:cs="宋体" w:hint="eastAsia"/>
          <w:sz w:val="24"/>
          <w:szCs w:val="24"/>
        </w:rPr>
        <w:t>本文档是 MS-002的产品概念说明书，用于描述产品的基本定义、业务流程、工作原理及相关关键技术等。</w:t>
      </w:r>
    </w:p>
    <w:p w14:paraId="7EAAB497" w14:textId="77777777" w:rsidR="0051459B" w:rsidRDefault="00D60EEC">
      <w:pPr>
        <w:pStyle w:val="2"/>
        <w:rPr>
          <w:szCs w:val="24"/>
        </w:rPr>
      </w:pPr>
      <w:bookmarkStart w:id="4" w:name="_Toc18424"/>
      <w:bookmarkStart w:id="5" w:name="_Toc27277"/>
      <w:r>
        <w:rPr>
          <w:rFonts w:hint="eastAsia"/>
          <w:szCs w:val="24"/>
        </w:rPr>
        <w:t>适用范围</w:t>
      </w:r>
      <w:bookmarkEnd w:id="4"/>
      <w:bookmarkEnd w:id="5"/>
    </w:p>
    <w:p w14:paraId="7EAAB498" w14:textId="77777777" w:rsidR="0051459B" w:rsidRDefault="00D60EEC">
      <w:pPr>
        <w:spacing w:beforeLines="20" w:before="62" w:afterLines="20" w:after="62"/>
        <w:ind w:firstLine="420"/>
        <w:rPr>
          <w:rFonts w:ascii="宋体" w:hAnsi="宋体" w:cs="宋体"/>
          <w:sz w:val="24"/>
          <w:szCs w:val="24"/>
        </w:rPr>
      </w:pPr>
      <w:r>
        <w:rPr>
          <w:rFonts w:ascii="宋体" w:hAnsi="宋体" w:cs="宋体" w:hint="eastAsia"/>
          <w:sz w:val="24"/>
          <w:szCs w:val="24"/>
        </w:rPr>
        <w:t>适用于公司拟开发的 MS-002的产品定义，用于详细技术需求、产品技术要求、产品可行性分析等技术文档的输入性文档。</w:t>
      </w:r>
    </w:p>
    <w:p w14:paraId="7EAAB499" w14:textId="77777777" w:rsidR="0051459B" w:rsidRDefault="00D60EEC">
      <w:pPr>
        <w:pStyle w:val="2"/>
        <w:rPr>
          <w:szCs w:val="24"/>
        </w:rPr>
      </w:pPr>
      <w:bookmarkStart w:id="6" w:name="_Toc17441"/>
      <w:bookmarkStart w:id="7" w:name="_Toc8165"/>
      <w:r>
        <w:rPr>
          <w:rFonts w:hint="eastAsia"/>
          <w:szCs w:val="24"/>
        </w:rPr>
        <w:t>读者对象</w:t>
      </w:r>
      <w:bookmarkEnd w:id="6"/>
      <w:bookmarkEnd w:id="7"/>
    </w:p>
    <w:p w14:paraId="7EAAB49A" w14:textId="77777777" w:rsidR="0051459B" w:rsidRDefault="00D60EEC">
      <w:pPr>
        <w:spacing w:beforeLines="20" w:before="62" w:afterLines="20" w:after="62"/>
        <w:ind w:firstLine="420"/>
        <w:rPr>
          <w:rFonts w:ascii="宋体" w:hAnsi="宋体" w:cs="宋体"/>
          <w:sz w:val="24"/>
          <w:szCs w:val="24"/>
        </w:rPr>
      </w:pPr>
      <w:r>
        <w:rPr>
          <w:rFonts w:ascii="宋体" w:hAnsi="宋体" w:cs="宋体" w:hint="eastAsia"/>
          <w:sz w:val="24"/>
          <w:szCs w:val="24"/>
        </w:rPr>
        <w:t>项目评审组及项目组成员。</w:t>
      </w:r>
    </w:p>
    <w:p w14:paraId="7EAAB49B" w14:textId="77777777" w:rsidR="0051459B" w:rsidRDefault="00D60EEC">
      <w:pPr>
        <w:pStyle w:val="2"/>
        <w:rPr>
          <w:szCs w:val="24"/>
        </w:rPr>
      </w:pPr>
      <w:bookmarkStart w:id="8" w:name="_Toc10450"/>
      <w:bookmarkStart w:id="9" w:name="_Toc25909"/>
      <w:r>
        <w:rPr>
          <w:rFonts w:hint="eastAsia"/>
          <w:szCs w:val="24"/>
        </w:rPr>
        <w:t>术语定义</w:t>
      </w:r>
      <w:bookmarkEnd w:id="8"/>
      <w:bookmarkEnd w:id="9"/>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41"/>
        <w:gridCol w:w="5562"/>
      </w:tblGrid>
      <w:tr w:rsidR="0051459B" w14:paraId="7EAAB49E" w14:textId="77777777">
        <w:trPr>
          <w:trHeight w:val="598"/>
          <w:jc w:val="center"/>
        </w:trPr>
        <w:tc>
          <w:tcPr>
            <w:tcW w:w="2741" w:type="dxa"/>
            <w:vAlign w:val="center"/>
          </w:tcPr>
          <w:p w14:paraId="7EAAB49C" w14:textId="77777777" w:rsidR="0051459B" w:rsidRDefault="00D60EEC">
            <w:pPr>
              <w:pStyle w:val="TableParagraph"/>
              <w:spacing w:before="25"/>
              <w:ind w:left="346" w:right="337"/>
              <w:jc w:val="center"/>
              <w:rPr>
                <w:b/>
                <w:sz w:val="24"/>
                <w:szCs w:val="24"/>
              </w:rPr>
            </w:pPr>
            <w:r>
              <w:rPr>
                <w:b/>
                <w:sz w:val="24"/>
                <w:szCs w:val="24"/>
              </w:rPr>
              <w:t>专有名词</w:t>
            </w:r>
          </w:p>
        </w:tc>
        <w:tc>
          <w:tcPr>
            <w:tcW w:w="5562" w:type="dxa"/>
            <w:vAlign w:val="center"/>
          </w:tcPr>
          <w:p w14:paraId="7EAAB49D" w14:textId="77777777" w:rsidR="0051459B" w:rsidRDefault="00D60EEC">
            <w:pPr>
              <w:pStyle w:val="TableParagraph"/>
              <w:jc w:val="center"/>
              <w:rPr>
                <w:b/>
                <w:sz w:val="24"/>
                <w:szCs w:val="24"/>
                <w:lang w:val="en-US"/>
              </w:rPr>
            </w:pPr>
            <w:r>
              <w:rPr>
                <w:rFonts w:hint="eastAsia"/>
                <w:b/>
                <w:sz w:val="24"/>
                <w:szCs w:val="24"/>
                <w:lang w:val="en-US"/>
              </w:rPr>
              <w:t>描述</w:t>
            </w:r>
          </w:p>
        </w:tc>
      </w:tr>
      <w:tr w:rsidR="0051459B" w14:paraId="7EAAB4A1" w14:textId="77777777">
        <w:trPr>
          <w:trHeight w:val="522"/>
          <w:jc w:val="center"/>
        </w:trPr>
        <w:tc>
          <w:tcPr>
            <w:tcW w:w="2741" w:type="dxa"/>
            <w:vAlign w:val="center"/>
          </w:tcPr>
          <w:p w14:paraId="7EAAB49F" w14:textId="77777777" w:rsidR="0051459B" w:rsidRDefault="00D60EEC">
            <w:pPr>
              <w:jc w:val="center"/>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C臂机</w:t>
            </w:r>
          </w:p>
        </w:tc>
        <w:tc>
          <w:tcPr>
            <w:tcW w:w="5562" w:type="dxa"/>
            <w:vAlign w:val="center"/>
          </w:tcPr>
          <w:p w14:paraId="7EAAB4A0" w14:textId="77777777" w:rsidR="0051459B" w:rsidRDefault="00D60EEC">
            <w:pPr>
              <w:ind w:firstLineChars="100" w:firstLine="240"/>
              <w:rPr>
                <w:rFonts w:asciiTheme="minorEastAsia" w:eastAsiaTheme="minorEastAsia" w:hAnsiTheme="minorEastAsia" w:cstheme="minorEastAsia"/>
                <w:sz w:val="24"/>
                <w:szCs w:val="24"/>
              </w:rPr>
            </w:pPr>
            <w:r>
              <w:rPr>
                <w:rFonts w:asciiTheme="minorEastAsia" w:eastAsiaTheme="minorEastAsia" w:hAnsiTheme="minorEastAsia" w:cstheme="minorEastAsia" w:hint="eastAsia"/>
                <w:sz w:val="24"/>
                <w:szCs w:val="24"/>
              </w:rPr>
              <w:t>C型臂X光机，该设备有C型的机架，产生x射线的球管，采集图像的影像增强器和CCD摄像机，以及图像处理的工作站组成。主要于各种手术中的造影，摄影等工作。</w:t>
            </w:r>
          </w:p>
        </w:tc>
      </w:tr>
    </w:tbl>
    <w:p w14:paraId="7EAAB4A2" w14:textId="77777777" w:rsidR="0051459B" w:rsidRDefault="00D60EEC">
      <w:pPr>
        <w:pStyle w:val="1"/>
        <w:rPr>
          <w:rFonts w:ascii="宋体" w:hAnsi="宋体" w:cs="宋体"/>
          <w:bCs/>
          <w:szCs w:val="24"/>
        </w:rPr>
      </w:pPr>
      <w:r>
        <w:rPr>
          <w:rFonts w:ascii="宋体" w:hAnsi="宋体" w:cs="宋体" w:hint="eastAsia"/>
          <w:szCs w:val="24"/>
        </w:rPr>
        <w:br w:type="page"/>
      </w:r>
      <w:bookmarkStart w:id="10" w:name="_Toc15723"/>
      <w:r>
        <w:rPr>
          <w:rFonts w:ascii="宋体" w:hAnsi="宋体" w:cs="宋体" w:hint="eastAsia"/>
          <w:bCs/>
          <w:szCs w:val="24"/>
        </w:rPr>
        <w:lastRenderedPageBreak/>
        <w:t>产品调研</w:t>
      </w:r>
      <w:bookmarkEnd w:id="10"/>
    </w:p>
    <w:p w14:paraId="7EAAB4A3" w14:textId="77777777" w:rsidR="0051459B" w:rsidRDefault="00D60EEC">
      <w:pPr>
        <w:pStyle w:val="2"/>
        <w:rPr>
          <w:szCs w:val="24"/>
        </w:rPr>
      </w:pPr>
      <w:bookmarkStart w:id="11" w:name="_Toc29635"/>
      <w:bookmarkStart w:id="12" w:name="_Toc21569"/>
      <w:bookmarkStart w:id="13" w:name="_Toc9172777"/>
      <w:bookmarkStart w:id="14" w:name="_Toc510240306"/>
      <w:bookmarkStart w:id="15" w:name="_Toc510347212"/>
      <w:r>
        <w:rPr>
          <w:rFonts w:hint="eastAsia"/>
          <w:szCs w:val="24"/>
        </w:rPr>
        <w:t>市场调研</w:t>
      </w:r>
      <w:bookmarkEnd w:id="11"/>
    </w:p>
    <w:p w14:paraId="7EAAB4A4" w14:textId="77777777" w:rsidR="0051459B" w:rsidRDefault="00D60EEC">
      <w:pPr>
        <w:ind w:firstLineChars="200" w:firstLine="480"/>
        <w:rPr>
          <w:sz w:val="24"/>
          <w:szCs w:val="24"/>
        </w:rPr>
      </w:pPr>
      <w:r>
        <w:rPr>
          <w:rFonts w:hint="eastAsia"/>
          <w:sz w:val="24"/>
          <w:szCs w:val="24"/>
        </w:rPr>
        <w:t>骨科是手术机器人最早进入的领域之一，也是目前手术机器人研究和产业化集中的热点领域。骨骼由于其刚性结构更加适合机器人的精准定位和操作，而骨科手术技术的不断进步和发展也对手术精度提出了越来越高的要求。加上骨科手术中大量使用术中</w:t>
      </w:r>
      <w:r>
        <w:rPr>
          <w:rFonts w:hint="eastAsia"/>
          <w:sz w:val="24"/>
          <w:szCs w:val="24"/>
        </w:rPr>
        <w:t>X</w:t>
      </w:r>
      <w:r>
        <w:rPr>
          <w:rFonts w:hint="eastAsia"/>
          <w:sz w:val="24"/>
          <w:szCs w:val="24"/>
        </w:rPr>
        <w:t>线透视，因此减少医患双方的辐射损伤也成为机器人应用的重要价值。近年来</w:t>
      </w:r>
      <w:r>
        <w:rPr>
          <w:rFonts w:hint="eastAsia"/>
          <w:sz w:val="24"/>
          <w:szCs w:val="24"/>
        </w:rPr>
        <w:t>,</w:t>
      </w:r>
      <w:r>
        <w:rPr>
          <w:rFonts w:hint="eastAsia"/>
          <w:sz w:val="24"/>
          <w:szCs w:val="24"/>
        </w:rPr>
        <w:t>个性化、精准化及微创化治疗方式成为骨科手术的重要发展方向</w:t>
      </w:r>
      <w:r>
        <w:rPr>
          <w:rFonts w:hint="eastAsia"/>
          <w:sz w:val="24"/>
          <w:szCs w:val="24"/>
        </w:rPr>
        <w:t>,</w:t>
      </w:r>
      <w:r>
        <w:rPr>
          <w:rFonts w:hint="eastAsia"/>
          <w:sz w:val="24"/>
          <w:szCs w:val="24"/>
        </w:rPr>
        <w:t>手术机器人技术、医学影像技术及手术导航技术的应用成为该领域的研究热点。</w:t>
      </w:r>
    </w:p>
    <w:p w14:paraId="7EAAB4A5" w14:textId="77777777" w:rsidR="0051459B" w:rsidRDefault="00D60EEC">
      <w:pPr>
        <w:ind w:firstLine="420"/>
        <w:rPr>
          <w:sz w:val="24"/>
          <w:szCs w:val="24"/>
        </w:rPr>
      </w:pPr>
      <w:r>
        <w:rPr>
          <w:rFonts w:hint="eastAsia"/>
          <w:sz w:val="24"/>
          <w:szCs w:val="24"/>
        </w:rPr>
        <w:t>市场营销部、客户服务部在面对客户时，经常会被问到：“术中患者必须保持不动吗？目前市面上有些手术机器人，在手术过程中，通过光学跟踪系统实时监控机械臂与患者示踪器的相对位置关系，实时控制机械臂完成呼吸追踪，有效补偿患者呼吸运动及体位移动导致的定位精度波动，保证手术安全。那你们的机器人手术中患者动了怎么办？”</w:t>
      </w:r>
    </w:p>
    <w:p w14:paraId="7EAAB4A6" w14:textId="77777777" w:rsidR="0051459B" w:rsidRDefault="00D60EEC">
      <w:pPr>
        <w:ind w:firstLine="420"/>
        <w:rPr>
          <w:sz w:val="24"/>
          <w:szCs w:val="24"/>
        </w:rPr>
      </w:pPr>
      <w:r>
        <w:rPr>
          <w:rFonts w:hint="eastAsia"/>
          <w:sz w:val="24"/>
          <w:szCs w:val="24"/>
        </w:rPr>
        <w:t>目前的答复话术为：“在机器人导引的过程中，患者必须保持不动，手术时我们会用专用的绑带来固定患者，同时我们具有监测患者位置变动的激光装置，会发射一排激光到患者体表，如果轻微的刚性移动我们是可以把患者调整到原来位置，如果是较大的变动，只需要在重新透视两次再进行图像配准即可，并不占用太多时间。”</w:t>
      </w:r>
    </w:p>
    <w:p w14:paraId="7EAAB4A7" w14:textId="77777777" w:rsidR="0051459B" w:rsidRDefault="00D60EEC">
      <w:pPr>
        <w:ind w:firstLine="420"/>
        <w:rPr>
          <w:sz w:val="24"/>
          <w:szCs w:val="24"/>
        </w:rPr>
      </w:pPr>
      <w:r>
        <w:rPr>
          <w:rFonts w:hint="eastAsia"/>
          <w:sz w:val="24"/>
          <w:szCs w:val="24"/>
        </w:rPr>
        <w:t>通过以上的实际问题，可分析出：①医生可能认为世面上大部分设备都是带有光学跟踪的，而三坛没有，医生可能会在潜意识上认为设备不完整或不可靠。②医生认为患者手术过程中，势必会造成体位的移动，而没有光学跟踪势必无法感知。③三坛提供的激光定位器，不能提供反馈和动态调整，患者体位移动无法感知反馈。</w:t>
      </w:r>
    </w:p>
    <w:p w14:paraId="7EAAB4A8" w14:textId="77777777" w:rsidR="0051459B" w:rsidRDefault="00D60EEC">
      <w:pPr>
        <w:pStyle w:val="3"/>
        <w:rPr>
          <w:sz w:val="24"/>
          <w:szCs w:val="24"/>
        </w:rPr>
      </w:pPr>
      <w:r>
        <w:rPr>
          <w:rFonts w:hint="eastAsia"/>
          <w:sz w:val="24"/>
          <w:szCs w:val="24"/>
        </w:rPr>
        <w:t>天智航</w:t>
      </w:r>
      <w:r>
        <w:rPr>
          <w:rFonts w:hint="eastAsia"/>
          <w:sz w:val="24"/>
          <w:szCs w:val="24"/>
        </w:rPr>
        <w:t>-</w:t>
      </w:r>
      <w:r>
        <w:rPr>
          <w:rFonts w:hint="eastAsia"/>
          <w:sz w:val="24"/>
          <w:szCs w:val="24"/>
        </w:rPr>
        <w:t>天玑</w:t>
      </w:r>
    </w:p>
    <w:p w14:paraId="7EAAB4A9" w14:textId="77777777" w:rsidR="0051459B" w:rsidRDefault="00D60EEC">
      <w:pPr>
        <w:ind w:firstLineChars="200" w:firstLine="480"/>
        <w:rPr>
          <w:sz w:val="24"/>
          <w:szCs w:val="24"/>
        </w:rPr>
      </w:pPr>
      <w:r>
        <w:rPr>
          <w:sz w:val="24"/>
          <w:szCs w:val="24"/>
        </w:rPr>
        <w:t>北京天智航医疗科技股份有限公司于</w:t>
      </w:r>
      <w:r>
        <w:rPr>
          <w:sz w:val="24"/>
          <w:szCs w:val="24"/>
        </w:rPr>
        <w:t xml:space="preserve"> 2021 </w:t>
      </w:r>
      <w:r>
        <w:rPr>
          <w:sz w:val="24"/>
          <w:szCs w:val="24"/>
        </w:rPr>
        <w:t>年</w:t>
      </w:r>
      <w:r>
        <w:rPr>
          <w:sz w:val="24"/>
          <w:szCs w:val="24"/>
        </w:rPr>
        <w:t xml:space="preserve"> 2 </w:t>
      </w:r>
      <w:r>
        <w:rPr>
          <w:sz w:val="24"/>
          <w:szCs w:val="24"/>
        </w:rPr>
        <w:t>月</w:t>
      </w:r>
      <w:r>
        <w:rPr>
          <w:sz w:val="24"/>
          <w:szCs w:val="24"/>
        </w:rPr>
        <w:t xml:space="preserve"> 18 </w:t>
      </w:r>
      <w:r>
        <w:rPr>
          <w:sz w:val="24"/>
          <w:szCs w:val="24"/>
        </w:rPr>
        <w:t>日收到了由国家药品监督管理局颁发的骨科手术导航系统医疗器械注册证。</w:t>
      </w:r>
    </w:p>
    <w:p w14:paraId="7EAAB4AA" w14:textId="77777777" w:rsidR="0051459B" w:rsidRDefault="00D60EEC">
      <w:pPr>
        <w:ind w:firstLineChars="200" w:firstLine="480"/>
        <w:rPr>
          <w:sz w:val="24"/>
          <w:szCs w:val="24"/>
        </w:rPr>
      </w:pPr>
      <w:r>
        <w:rPr>
          <w:sz w:val="24"/>
          <w:szCs w:val="24"/>
        </w:rPr>
        <w:t>该产品预期可在脊柱外科和创伤骨科（仅</w:t>
      </w:r>
      <w:r>
        <w:rPr>
          <w:sz w:val="24"/>
          <w:szCs w:val="24"/>
        </w:rPr>
        <w:t xml:space="preserve"> </w:t>
      </w:r>
      <w:proofErr w:type="spellStart"/>
      <w:r>
        <w:rPr>
          <w:sz w:val="24"/>
          <w:szCs w:val="24"/>
        </w:rPr>
        <w:t>TiRobot</w:t>
      </w:r>
      <w:proofErr w:type="spellEnd"/>
      <w:r>
        <w:rPr>
          <w:sz w:val="24"/>
          <w:szCs w:val="24"/>
        </w:rPr>
        <w:t xml:space="preserve"> </w:t>
      </w:r>
      <w:proofErr w:type="spellStart"/>
      <w:r>
        <w:rPr>
          <w:sz w:val="24"/>
          <w:szCs w:val="24"/>
        </w:rPr>
        <w:t>ForcePro</w:t>
      </w:r>
      <w:proofErr w:type="spellEnd"/>
      <w:r>
        <w:rPr>
          <w:sz w:val="24"/>
          <w:szCs w:val="24"/>
        </w:rPr>
        <w:t xml:space="preserve"> Superior </w:t>
      </w:r>
      <w:r>
        <w:rPr>
          <w:sz w:val="24"/>
          <w:szCs w:val="24"/>
        </w:rPr>
        <w:t>适用）开放或经皮手术中，用于手术器械或植入物定位。产品兼容</w:t>
      </w:r>
      <w:r>
        <w:rPr>
          <w:sz w:val="24"/>
          <w:szCs w:val="24"/>
        </w:rPr>
        <w:t>2D</w:t>
      </w:r>
      <w:r>
        <w:rPr>
          <w:sz w:val="24"/>
          <w:szCs w:val="24"/>
        </w:rPr>
        <w:t>与</w:t>
      </w:r>
      <w:r>
        <w:rPr>
          <w:sz w:val="24"/>
          <w:szCs w:val="24"/>
        </w:rPr>
        <w:t>3D</w:t>
      </w:r>
      <w:r>
        <w:rPr>
          <w:sz w:val="24"/>
          <w:szCs w:val="24"/>
        </w:rPr>
        <w:t>模式，独有入钉点及钉道计算智能算法，机械臂精准运动到规划位置，借助骨科引导器，为医生提供精准稳定的导针置入路径。按照术中规划，医生可以精准设计并置入内植入物。</w:t>
      </w:r>
    </w:p>
    <w:p w14:paraId="7EAAB4AB" w14:textId="77777777" w:rsidR="0051459B" w:rsidRDefault="00D60EEC">
      <w:pPr>
        <w:ind w:firstLineChars="200" w:firstLine="480"/>
        <w:rPr>
          <w:sz w:val="24"/>
          <w:szCs w:val="24"/>
        </w:rPr>
      </w:pPr>
      <w:r>
        <w:rPr>
          <w:rFonts w:hint="eastAsia"/>
          <w:sz w:val="24"/>
          <w:szCs w:val="24"/>
        </w:rPr>
        <w:lastRenderedPageBreak/>
        <w:t>据了解，天智航旗下的天玑手术机器人系列产品在</w:t>
      </w:r>
      <w:r>
        <w:rPr>
          <w:rFonts w:hint="eastAsia"/>
          <w:b/>
          <w:bCs/>
          <w:sz w:val="24"/>
          <w:szCs w:val="24"/>
        </w:rPr>
        <w:t>2021</w:t>
      </w:r>
      <w:r>
        <w:rPr>
          <w:rFonts w:hint="eastAsia"/>
          <w:b/>
          <w:bCs/>
          <w:sz w:val="24"/>
          <w:szCs w:val="24"/>
        </w:rPr>
        <w:t>年整年度销售量为</w:t>
      </w:r>
      <w:r>
        <w:rPr>
          <w:rFonts w:hint="eastAsia"/>
          <w:b/>
          <w:bCs/>
          <w:sz w:val="24"/>
          <w:szCs w:val="24"/>
        </w:rPr>
        <w:t>15</w:t>
      </w:r>
      <w:r>
        <w:rPr>
          <w:rFonts w:hint="eastAsia"/>
          <w:b/>
          <w:bCs/>
          <w:sz w:val="24"/>
          <w:szCs w:val="24"/>
        </w:rPr>
        <w:t>台</w:t>
      </w:r>
      <w:r>
        <w:rPr>
          <w:rFonts w:hint="eastAsia"/>
          <w:sz w:val="24"/>
          <w:szCs w:val="24"/>
        </w:rPr>
        <w:t>。</w:t>
      </w:r>
    </w:p>
    <w:p w14:paraId="7EAAB4AC" w14:textId="77777777" w:rsidR="0051459B" w:rsidRDefault="00D60EEC">
      <w:pPr>
        <w:jc w:val="center"/>
        <w:rPr>
          <w:sz w:val="24"/>
          <w:szCs w:val="24"/>
        </w:rPr>
      </w:pPr>
      <w:r>
        <w:rPr>
          <w:noProof/>
          <w:sz w:val="24"/>
          <w:szCs w:val="24"/>
        </w:rPr>
        <w:drawing>
          <wp:inline distT="0" distB="0" distL="114300" distR="114300" wp14:anchorId="7EAAB68F" wp14:editId="7EAAB690">
            <wp:extent cx="2945765" cy="2702560"/>
            <wp:effectExtent l="0" t="0" r="6985" b="2540"/>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12"/>
                    <a:stretch>
                      <a:fillRect/>
                    </a:stretch>
                  </pic:blipFill>
                  <pic:spPr>
                    <a:xfrm>
                      <a:off x="0" y="0"/>
                      <a:ext cx="2945765" cy="2702560"/>
                    </a:xfrm>
                    <a:prstGeom prst="rect">
                      <a:avLst/>
                    </a:prstGeom>
                    <a:noFill/>
                    <a:ln w="9525">
                      <a:noFill/>
                    </a:ln>
                  </pic:spPr>
                </pic:pic>
              </a:graphicData>
            </a:graphic>
          </wp:inline>
        </w:drawing>
      </w:r>
    </w:p>
    <w:p w14:paraId="7EAAB4AD" w14:textId="77777777" w:rsidR="0051459B" w:rsidRDefault="00D60EEC">
      <w:pPr>
        <w:jc w:val="center"/>
        <w:rPr>
          <w:sz w:val="24"/>
          <w:szCs w:val="24"/>
        </w:rPr>
      </w:pPr>
      <w:r>
        <w:rPr>
          <w:rFonts w:hint="eastAsia"/>
          <w:sz w:val="24"/>
          <w:szCs w:val="24"/>
        </w:rPr>
        <w:t>图</w:t>
      </w:r>
      <w:r>
        <w:rPr>
          <w:rFonts w:hint="eastAsia"/>
          <w:sz w:val="24"/>
          <w:szCs w:val="24"/>
        </w:rPr>
        <w:t xml:space="preserve"> </w:t>
      </w:r>
      <w:r>
        <w:rPr>
          <w:rFonts w:hint="eastAsia"/>
          <w:sz w:val="24"/>
          <w:szCs w:val="24"/>
        </w:rPr>
        <w:t>天智航天玑</w:t>
      </w:r>
      <w:r>
        <w:rPr>
          <w:rFonts w:hint="eastAsia"/>
          <w:sz w:val="24"/>
          <w:szCs w:val="24"/>
        </w:rPr>
        <w:t>2.0</w:t>
      </w:r>
    </w:p>
    <w:p w14:paraId="7EAAB4AE" w14:textId="77777777" w:rsidR="0051459B" w:rsidRDefault="0051459B">
      <w:pPr>
        <w:rPr>
          <w:sz w:val="24"/>
          <w:szCs w:val="24"/>
        </w:rPr>
      </w:pPr>
    </w:p>
    <w:p w14:paraId="7EAAB4AF" w14:textId="77777777" w:rsidR="0051459B" w:rsidRDefault="0051459B">
      <w:pPr>
        <w:jc w:val="center"/>
        <w:rPr>
          <w:sz w:val="24"/>
          <w:szCs w:val="24"/>
        </w:rPr>
      </w:pPr>
    </w:p>
    <w:p w14:paraId="7EAAB4B0" w14:textId="77777777" w:rsidR="0051459B" w:rsidRDefault="0051459B">
      <w:pPr>
        <w:jc w:val="center"/>
        <w:rPr>
          <w:sz w:val="24"/>
          <w:szCs w:val="24"/>
        </w:rPr>
      </w:pPr>
    </w:p>
    <w:p w14:paraId="7EAAB4B1" w14:textId="77777777" w:rsidR="0051459B" w:rsidRDefault="00D60EEC">
      <w:pPr>
        <w:pStyle w:val="3"/>
        <w:rPr>
          <w:sz w:val="24"/>
          <w:szCs w:val="24"/>
        </w:rPr>
      </w:pPr>
      <w:r>
        <w:rPr>
          <w:rFonts w:hint="eastAsia"/>
          <w:sz w:val="24"/>
          <w:szCs w:val="24"/>
        </w:rPr>
        <w:t>美敦力</w:t>
      </w:r>
      <w:r>
        <w:rPr>
          <w:rFonts w:hint="eastAsia"/>
          <w:sz w:val="24"/>
          <w:szCs w:val="24"/>
        </w:rPr>
        <w:t>-</w:t>
      </w:r>
      <w:proofErr w:type="spellStart"/>
      <w:r>
        <w:rPr>
          <w:rFonts w:hint="eastAsia"/>
          <w:sz w:val="24"/>
          <w:szCs w:val="24"/>
        </w:rPr>
        <w:t>Mazor</w:t>
      </w:r>
      <w:proofErr w:type="spellEnd"/>
      <w:r>
        <w:rPr>
          <w:rFonts w:hint="eastAsia"/>
          <w:sz w:val="24"/>
          <w:szCs w:val="24"/>
        </w:rPr>
        <w:t xml:space="preserve"> X stealth</w:t>
      </w:r>
    </w:p>
    <w:p w14:paraId="7EAAB4B2" w14:textId="77777777" w:rsidR="0051459B" w:rsidRPr="00DC4E0F" w:rsidRDefault="00D60EEC">
      <w:pPr>
        <w:ind w:firstLineChars="200" w:firstLine="480"/>
        <w:rPr>
          <w:rFonts w:ascii="宋体" w:hAnsi="宋体" w:cs="宋体"/>
          <w:sz w:val="24"/>
          <w:szCs w:val="24"/>
          <w:shd w:val="clear" w:color="auto" w:fill="FFFFFF"/>
        </w:rPr>
      </w:pPr>
      <w:proofErr w:type="spellStart"/>
      <w:r>
        <w:rPr>
          <w:rFonts w:hint="eastAsia"/>
          <w:sz w:val="24"/>
          <w:szCs w:val="24"/>
        </w:rPr>
        <w:t>Mazor</w:t>
      </w:r>
      <w:proofErr w:type="spellEnd"/>
      <w:r>
        <w:rPr>
          <w:rFonts w:hint="eastAsia"/>
          <w:sz w:val="24"/>
          <w:szCs w:val="24"/>
        </w:rPr>
        <w:t xml:space="preserve"> X Stealth. </w:t>
      </w:r>
      <w:r>
        <w:rPr>
          <w:rFonts w:hint="eastAsia"/>
          <w:sz w:val="24"/>
          <w:szCs w:val="24"/>
        </w:rPr>
        <w:t>机器人系统将美敦力的</w:t>
      </w:r>
      <w:r>
        <w:rPr>
          <w:rFonts w:hint="eastAsia"/>
          <w:sz w:val="24"/>
          <w:szCs w:val="24"/>
        </w:rPr>
        <w:t>Stealth</w:t>
      </w:r>
      <w:r>
        <w:rPr>
          <w:rFonts w:hint="eastAsia"/>
          <w:sz w:val="24"/>
          <w:szCs w:val="24"/>
        </w:rPr>
        <w:t>软件与</w:t>
      </w:r>
      <w:proofErr w:type="spellStart"/>
      <w:r>
        <w:rPr>
          <w:rFonts w:hint="eastAsia"/>
          <w:sz w:val="24"/>
          <w:szCs w:val="24"/>
        </w:rPr>
        <w:t>Mazor</w:t>
      </w:r>
      <w:proofErr w:type="spellEnd"/>
      <w:r>
        <w:rPr>
          <w:rFonts w:hint="eastAsia"/>
          <w:sz w:val="24"/>
          <w:szCs w:val="24"/>
        </w:rPr>
        <w:t>现有的机器人技术相结合。通过交互式三维规划和信息系统提供实时图像引导，可视化和导航，提供工作流程可预测性和灵活性。它使用</w:t>
      </w:r>
      <w:r>
        <w:rPr>
          <w:rFonts w:hint="eastAsia"/>
          <w:sz w:val="24"/>
          <w:szCs w:val="24"/>
        </w:rPr>
        <w:t>3D</w:t>
      </w:r>
      <w:r>
        <w:rPr>
          <w:rFonts w:hint="eastAsia"/>
          <w:sz w:val="24"/>
          <w:szCs w:val="24"/>
        </w:rPr>
        <w:t>摄像头，引导标记和机械臂，以持续监视工具和仪器相对于脊柱的位置，并按计划</w:t>
      </w:r>
      <w:r w:rsidRPr="00DC4E0F">
        <w:rPr>
          <w:rFonts w:hint="eastAsia"/>
          <w:sz w:val="24"/>
          <w:szCs w:val="24"/>
        </w:rPr>
        <w:t>精确定位它们。</w:t>
      </w:r>
      <w:r w:rsidRPr="00DC4E0F">
        <w:rPr>
          <w:rFonts w:ascii="宋体" w:hAnsi="宋体" w:cs="宋体"/>
          <w:sz w:val="24"/>
          <w:szCs w:val="24"/>
          <w:shd w:val="clear" w:color="auto" w:fill="FFFFFF"/>
        </w:rPr>
        <w:t>机器人能提供规划，工作流程，程序执行和确认功能，以便在脊柱外科手术中准确放置器械和工具。</w:t>
      </w:r>
    </w:p>
    <w:p w14:paraId="7EAAB4B3" w14:textId="77777777" w:rsidR="0051459B" w:rsidRDefault="00D60EEC">
      <w:pPr>
        <w:ind w:firstLineChars="200" w:firstLine="480"/>
        <w:rPr>
          <w:sz w:val="24"/>
          <w:szCs w:val="24"/>
        </w:rPr>
      </w:pPr>
      <w:r>
        <w:rPr>
          <w:rFonts w:hint="eastAsia"/>
          <w:sz w:val="24"/>
          <w:szCs w:val="24"/>
        </w:rPr>
        <w:t>据了解，美敦力下的手术机器人系列产品在</w:t>
      </w:r>
      <w:r>
        <w:rPr>
          <w:rFonts w:hint="eastAsia"/>
          <w:b/>
          <w:bCs/>
          <w:sz w:val="24"/>
          <w:szCs w:val="24"/>
        </w:rPr>
        <w:t>2021</w:t>
      </w:r>
      <w:r>
        <w:rPr>
          <w:rFonts w:hint="eastAsia"/>
          <w:b/>
          <w:bCs/>
          <w:sz w:val="24"/>
          <w:szCs w:val="24"/>
        </w:rPr>
        <w:t>年整年度销售量为</w:t>
      </w:r>
      <w:r>
        <w:rPr>
          <w:rFonts w:hint="eastAsia"/>
          <w:b/>
          <w:bCs/>
          <w:sz w:val="24"/>
          <w:szCs w:val="24"/>
        </w:rPr>
        <w:t>6</w:t>
      </w:r>
      <w:r>
        <w:rPr>
          <w:rFonts w:hint="eastAsia"/>
          <w:b/>
          <w:bCs/>
          <w:sz w:val="24"/>
          <w:szCs w:val="24"/>
        </w:rPr>
        <w:t>套</w:t>
      </w:r>
      <w:r>
        <w:rPr>
          <w:rFonts w:hint="eastAsia"/>
          <w:sz w:val="24"/>
          <w:szCs w:val="24"/>
        </w:rPr>
        <w:t>。</w:t>
      </w:r>
    </w:p>
    <w:p w14:paraId="7EAAB4B4" w14:textId="77777777" w:rsidR="0051459B" w:rsidRDefault="0051459B">
      <w:pPr>
        <w:ind w:firstLineChars="200" w:firstLine="480"/>
        <w:rPr>
          <w:rFonts w:ascii="宋体" w:hAnsi="宋体" w:cs="宋体"/>
          <w:color w:val="333333"/>
          <w:sz w:val="24"/>
          <w:szCs w:val="24"/>
          <w:shd w:val="clear" w:color="auto" w:fill="FFFFFF"/>
        </w:rPr>
      </w:pPr>
    </w:p>
    <w:p w14:paraId="7EAAB4B5" w14:textId="77777777" w:rsidR="0051459B" w:rsidRDefault="00D60EEC">
      <w:pPr>
        <w:ind w:firstLineChars="200" w:firstLine="480"/>
        <w:jc w:val="center"/>
        <w:rPr>
          <w:sz w:val="24"/>
          <w:szCs w:val="24"/>
        </w:rPr>
      </w:pPr>
      <w:r>
        <w:rPr>
          <w:noProof/>
          <w:sz w:val="24"/>
          <w:szCs w:val="24"/>
        </w:rPr>
        <w:lastRenderedPageBreak/>
        <w:drawing>
          <wp:inline distT="0" distB="0" distL="114300" distR="114300" wp14:anchorId="7EAAB691" wp14:editId="7EAAB692">
            <wp:extent cx="4305300" cy="327660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3"/>
                    <a:stretch>
                      <a:fillRect/>
                    </a:stretch>
                  </pic:blipFill>
                  <pic:spPr>
                    <a:xfrm>
                      <a:off x="0" y="0"/>
                      <a:ext cx="4305300" cy="3276600"/>
                    </a:xfrm>
                    <a:prstGeom prst="rect">
                      <a:avLst/>
                    </a:prstGeom>
                    <a:noFill/>
                    <a:ln>
                      <a:noFill/>
                    </a:ln>
                  </pic:spPr>
                </pic:pic>
              </a:graphicData>
            </a:graphic>
          </wp:inline>
        </w:drawing>
      </w:r>
    </w:p>
    <w:p w14:paraId="7EAAB4B6" w14:textId="77777777" w:rsidR="0051459B" w:rsidRDefault="00D60EEC">
      <w:pPr>
        <w:ind w:firstLineChars="200" w:firstLine="480"/>
        <w:jc w:val="center"/>
        <w:rPr>
          <w:sz w:val="24"/>
          <w:szCs w:val="24"/>
        </w:rPr>
      </w:pPr>
      <w:r>
        <w:rPr>
          <w:rFonts w:hint="eastAsia"/>
          <w:sz w:val="24"/>
          <w:szCs w:val="24"/>
        </w:rPr>
        <w:t>图</w:t>
      </w:r>
      <w:r>
        <w:rPr>
          <w:rFonts w:hint="eastAsia"/>
          <w:sz w:val="24"/>
          <w:szCs w:val="24"/>
        </w:rPr>
        <w:t xml:space="preserve"> </w:t>
      </w:r>
      <w:proofErr w:type="spellStart"/>
      <w:r>
        <w:rPr>
          <w:rFonts w:hint="eastAsia"/>
          <w:sz w:val="24"/>
          <w:szCs w:val="24"/>
        </w:rPr>
        <w:t>Mazor</w:t>
      </w:r>
      <w:proofErr w:type="spellEnd"/>
      <w:r>
        <w:rPr>
          <w:rFonts w:hint="eastAsia"/>
          <w:sz w:val="24"/>
          <w:szCs w:val="24"/>
        </w:rPr>
        <w:t xml:space="preserve"> X stealth.</w:t>
      </w:r>
    </w:p>
    <w:p w14:paraId="7EAAB4B7" w14:textId="77777777" w:rsidR="0051459B" w:rsidRDefault="00D60EEC">
      <w:pPr>
        <w:pStyle w:val="3"/>
        <w:rPr>
          <w:sz w:val="24"/>
          <w:szCs w:val="24"/>
        </w:rPr>
      </w:pPr>
      <w:proofErr w:type="spellStart"/>
      <w:r>
        <w:rPr>
          <w:rFonts w:hint="eastAsia"/>
          <w:sz w:val="24"/>
          <w:szCs w:val="24"/>
        </w:rPr>
        <w:t>Medtech</w:t>
      </w:r>
      <w:proofErr w:type="spellEnd"/>
      <w:r>
        <w:rPr>
          <w:rFonts w:hint="eastAsia"/>
          <w:sz w:val="24"/>
          <w:szCs w:val="24"/>
        </w:rPr>
        <w:t>-Rosa One</w:t>
      </w:r>
    </w:p>
    <w:p w14:paraId="7EAAB4B8" w14:textId="77777777" w:rsidR="0051459B" w:rsidRDefault="00D60EEC">
      <w:pPr>
        <w:ind w:firstLineChars="200" w:firstLine="480"/>
        <w:rPr>
          <w:sz w:val="24"/>
          <w:szCs w:val="24"/>
        </w:rPr>
      </w:pPr>
      <w:r>
        <w:rPr>
          <w:rFonts w:hint="eastAsia"/>
          <w:sz w:val="24"/>
          <w:szCs w:val="24"/>
        </w:rPr>
        <w:t>ROSA One</w:t>
      </w:r>
      <w:r>
        <w:rPr>
          <w:rFonts w:hint="eastAsia"/>
          <w:sz w:val="24"/>
          <w:szCs w:val="24"/>
        </w:rPr>
        <w:t>是目前国内唯一一款获批上市、并可同时应用于脑外科与脊柱外科手术导航机器人。由机器臂基座、摄像机基座、脚踏开关、导航工具及配件组成，用于在脑外科和脊柱外科手术中实现手术器械的定位。</w:t>
      </w:r>
    </w:p>
    <w:p w14:paraId="7EAAB4B9" w14:textId="77777777" w:rsidR="0051459B" w:rsidRDefault="00D60EEC">
      <w:pPr>
        <w:ind w:firstLineChars="200" w:firstLine="480"/>
        <w:rPr>
          <w:sz w:val="24"/>
          <w:szCs w:val="24"/>
        </w:rPr>
      </w:pPr>
      <w:r>
        <w:rPr>
          <w:rFonts w:hint="eastAsia"/>
          <w:sz w:val="24"/>
          <w:szCs w:val="24"/>
        </w:rPr>
        <w:t>ROSA One</w:t>
      </w:r>
      <w:r>
        <w:rPr>
          <w:rFonts w:hint="eastAsia"/>
          <w:sz w:val="24"/>
          <w:szCs w:val="24"/>
        </w:rPr>
        <w:t>的设计理念并非取代医生，而是作为医生的补充，创新的技术核心是采用了六度自由机械臂传感技术及精细的触觉反馈技术、复杂器械操作的软件程控技术、可视化导航功能、患者体位动态追踪技术。</w:t>
      </w:r>
    </w:p>
    <w:p w14:paraId="7EAAB4BA" w14:textId="77777777" w:rsidR="0051459B" w:rsidRDefault="00D60EEC">
      <w:pPr>
        <w:ind w:firstLineChars="200" w:firstLine="480"/>
        <w:jc w:val="center"/>
        <w:rPr>
          <w:sz w:val="24"/>
          <w:szCs w:val="24"/>
        </w:rPr>
      </w:pPr>
      <w:r>
        <w:rPr>
          <w:noProof/>
          <w:sz w:val="24"/>
          <w:szCs w:val="24"/>
        </w:rPr>
        <w:drawing>
          <wp:inline distT="0" distB="0" distL="114300" distR="114300" wp14:anchorId="7EAAB693" wp14:editId="7EAAB694">
            <wp:extent cx="3667125" cy="2562225"/>
            <wp:effectExtent l="0" t="0" r="9525" b="952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4"/>
                    <a:stretch>
                      <a:fillRect/>
                    </a:stretch>
                  </pic:blipFill>
                  <pic:spPr>
                    <a:xfrm>
                      <a:off x="0" y="0"/>
                      <a:ext cx="3667125" cy="2562225"/>
                    </a:xfrm>
                    <a:prstGeom prst="rect">
                      <a:avLst/>
                    </a:prstGeom>
                    <a:noFill/>
                    <a:ln w="9525">
                      <a:noFill/>
                    </a:ln>
                  </pic:spPr>
                </pic:pic>
              </a:graphicData>
            </a:graphic>
          </wp:inline>
        </w:drawing>
      </w:r>
    </w:p>
    <w:p w14:paraId="7EAAB4BB" w14:textId="77777777" w:rsidR="0051459B" w:rsidRDefault="00D60EEC">
      <w:pPr>
        <w:ind w:firstLineChars="200" w:firstLine="480"/>
        <w:jc w:val="center"/>
        <w:rPr>
          <w:sz w:val="24"/>
          <w:szCs w:val="24"/>
        </w:rPr>
      </w:pPr>
      <w:r>
        <w:rPr>
          <w:rFonts w:hint="eastAsia"/>
          <w:sz w:val="24"/>
          <w:szCs w:val="24"/>
        </w:rPr>
        <w:t>图</w:t>
      </w:r>
      <w:r>
        <w:rPr>
          <w:rFonts w:hint="eastAsia"/>
          <w:sz w:val="24"/>
          <w:szCs w:val="24"/>
        </w:rPr>
        <w:t xml:space="preserve"> ROSA One</w:t>
      </w:r>
    </w:p>
    <w:p w14:paraId="7EAAB4BC" w14:textId="77777777" w:rsidR="0051459B" w:rsidRDefault="00D60EEC">
      <w:pPr>
        <w:pStyle w:val="3"/>
        <w:rPr>
          <w:sz w:val="24"/>
          <w:szCs w:val="24"/>
        </w:rPr>
      </w:pPr>
      <w:r>
        <w:rPr>
          <w:rFonts w:hint="eastAsia"/>
          <w:sz w:val="24"/>
          <w:szCs w:val="24"/>
        </w:rPr>
        <w:lastRenderedPageBreak/>
        <w:t>鑫君特</w:t>
      </w:r>
      <w:r>
        <w:rPr>
          <w:rFonts w:hint="eastAsia"/>
          <w:sz w:val="24"/>
          <w:szCs w:val="24"/>
        </w:rPr>
        <w:t>-</w:t>
      </w:r>
      <w:proofErr w:type="spellStart"/>
      <w:r>
        <w:rPr>
          <w:rFonts w:hint="eastAsia"/>
          <w:sz w:val="24"/>
          <w:szCs w:val="24"/>
        </w:rPr>
        <w:t>Orthbot</w:t>
      </w:r>
      <w:proofErr w:type="spellEnd"/>
    </w:p>
    <w:p w14:paraId="7EAAB4BD" w14:textId="77777777" w:rsidR="0051459B" w:rsidRDefault="00D60EEC">
      <w:pPr>
        <w:spacing w:beforeLines="20" w:before="62" w:afterLines="20" w:after="62"/>
        <w:ind w:firstLineChars="200" w:firstLine="480"/>
        <w:rPr>
          <w:sz w:val="24"/>
          <w:szCs w:val="24"/>
        </w:rPr>
      </w:pPr>
      <w:r>
        <w:rPr>
          <w:rFonts w:hint="eastAsia"/>
          <w:sz w:val="24"/>
          <w:szCs w:val="24"/>
        </w:rPr>
        <w:t>国内外市场中，关于手术机器人与手术导航系统已经日渐成熟。例如国外的美敦力脊柱导航、国内的天智航骨科机器人、三坛医疗的“智微天眼”均能做到手术中的智能导航。这类智能导航的辅助可以有效减少创伤面积、减轻患者痛苦、缩短手术时间。但关键的置针、钻孔等工作还是由医生手持骨钻进行操作。</w:t>
      </w:r>
    </w:p>
    <w:p w14:paraId="7EAAB4BE" w14:textId="77777777" w:rsidR="0051459B" w:rsidRDefault="00D60EEC">
      <w:pPr>
        <w:spacing w:beforeLines="20" w:before="62" w:afterLines="20" w:after="62"/>
        <w:ind w:firstLineChars="200" w:firstLine="480"/>
        <w:rPr>
          <w:sz w:val="24"/>
          <w:szCs w:val="24"/>
        </w:rPr>
      </w:pPr>
      <w:r>
        <w:rPr>
          <w:rFonts w:hint="eastAsia"/>
          <w:sz w:val="24"/>
          <w:szCs w:val="24"/>
        </w:rPr>
        <w:t>据了解，国内市场中仅有深圳市鑫君特智能医疗器械有限公司（以下简称鑫君特）研发出了可以自动置针的骨科手术机器人。此产品将手术机器人的术前规划、术中导航系统与置针的骨钻结合，能够实现按照规划，自动置入导针，医生再按照导针，非常轻松地准确置入螺钉。</w:t>
      </w:r>
    </w:p>
    <w:p w14:paraId="7EAAB4BF" w14:textId="75038F42" w:rsidR="0051459B" w:rsidRDefault="00D60EEC">
      <w:pPr>
        <w:ind w:firstLineChars="200" w:firstLine="480"/>
        <w:rPr>
          <w:sz w:val="24"/>
          <w:szCs w:val="24"/>
        </w:rPr>
      </w:pPr>
      <w:r>
        <w:rPr>
          <w:rFonts w:hint="eastAsia"/>
          <w:sz w:val="24"/>
          <w:szCs w:val="24"/>
        </w:rPr>
        <w:t>据了解，</w:t>
      </w:r>
      <w:r w:rsidR="00E25B09">
        <w:rPr>
          <w:rFonts w:hint="eastAsia"/>
          <w:sz w:val="24"/>
          <w:szCs w:val="24"/>
        </w:rPr>
        <w:t>鑫君特</w:t>
      </w:r>
      <w:r>
        <w:rPr>
          <w:rFonts w:hint="eastAsia"/>
          <w:sz w:val="24"/>
          <w:szCs w:val="24"/>
        </w:rPr>
        <w:t>手术机器人系列产品在</w:t>
      </w:r>
      <w:r>
        <w:rPr>
          <w:rFonts w:hint="eastAsia"/>
          <w:b/>
          <w:bCs/>
          <w:sz w:val="24"/>
          <w:szCs w:val="24"/>
        </w:rPr>
        <w:t>2021</w:t>
      </w:r>
      <w:r>
        <w:rPr>
          <w:rFonts w:hint="eastAsia"/>
          <w:b/>
          <w:bCs/>
          <w:sz w:val="24"/>
          <w:szCs w:val="24"/>
        </w:rPr>
        <w:t>年整年度销售量为</w:t>
      </w:r>
      <w:r>
        <w:rPr>
          <w:rFonts w:hint="eastAsia"/>
          <w:b/>
          <w:bCs/>
          <w:sz w:val="24"/>
          <w:szCs w:val="24"/>
        </w:rPr>
        <w:t>1</w:t>
      </w:r>
      <w:r>
        <w:rPr>
          <w:rFonts w:hint="eastAsia"/>
          <w:b/>
          <w:bCs/>
          <w:sz w:val="24"/>
          <w:szCs w:val="24"/>
        </w:rPr>
        <w:t>台</w:t>
      </w:r>
      <w:r>
        <w:rPr>
          <w:rFonts w:hint="eastAsia"/>
          <w:sz w:val="24"/>
          <w:szCs w:val="24"/>
        </w:rPr>
        <w:t>。</w:t>
      </w:r>
    </w:p>
    <w:p w14:paraId="7EAAB4C0" w14:textId="77777777" w:rsidR="0051459B" w:rsidRDefault="0051459B">
      <w:pPr>
        <w:spacing w:beforeLines="20" w:before="62" w:afterLines="20" w:after="62"/>
        <w:ind w:firstLineChars="200" w:firstLine="480"/>
        <w:rPr>
          <w:sz w:val="24"/>
          <w:szCs w:val="24"/>
        </w:rPr>
      </w:pPr>
    </w:p>
    <w:p w14:paraId="7EAAB4C1" w14:textId="77777777" w:rsidR="0051459B" w:rsidRDefault="00D60EEC">
      <w:pPr>
        <w:spacing w:beforeLines="20" w:before="62" w:afterLines="20" w:after="62"/>
        <w:ind w:firstLineChars="200" w:firstLine="480"/>
        <w:jc w:val="center"/>
        <w:rPr>
          <w:rFonts w:ascii="宋体" w:hAnsi="宋体" w:cs="宋体"/>
          <w:sz w:val="24"/>
          <w:szCs w:val="24"/>
        </w:rPr>
      </w:pPr>
      <w:r>
        <w:rPr>
          <w:rFonts w:ascii="宋体" w:hAnsi="宋体" w:cs="宋体"/>
          <w:noProof/>
          <w:sz w:val="24"/>
          <w:szCs w:val="24"/>
        </w:rPr>
        <w:drawing>
          <wp:inline distT="0" distB="0" distL="114300" distR="114300" wp14:anchorId="7EAAB695" wp14:editId="7EAAB696">
            <wp:extent cx="3171190" cy="2914015"/>
            <wp:effectExtent l="0" t="0" r="10160" b="635"/>
            <wp:docPr id="1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descr="IMG_256"/>
                    <pic:cNvPicPr>
                      <a:picLocks noChangeAspect="1"/>
                    </pic:cNvPicPr>
                  </pic:nvPicPr>
                  <pic:blipFill>
                    <a:blip r:embed="rId15"/>
                    <a:stretch>
                      <a:fillRect/>
                    </a:stretch>
                  </pic:blipFill>
                  <pic:spPr>
                    <a:xfrm>
                      <a:off x="0" y="0"/>
                      <a:ext cx="3171190" cy="2914015"/>
                    </a:xfrm>
                    <a:prstGeom prst="rect">
                      <a:avLst/>
                    </a:prstGeom>
                    <a:noFill/>
                    <a:ln w="9525">
                      <a:noFill/>
                    </a:ln>
                  </pic:spPr>
                </pic:pic>
              </a:graphicData>
            </a:graphic>
          </wp:inline>
        </w:drawing>
      </w:r>
    </w:p>
    <w:p w14:paraId="7EAAB4C2" w14:textId="77777777" w:rsidR="0051459B" w:rsidRDefault="00D60EEC">
      <w:pPr>
        <w:spacing w:beforeLines="20" w:before="62" w:afterLines="20" w:after="62"/>
        <w:ind w:firstLineChars="200" w:firstLine="480"/>
        <w:jc w:val="center"/>
        <w:rPr>
          <w:rFonts w:ascii="宋体" w:hAnsi="宋体" w:cs="宋体"/>
          <w:sz w:val="24"/>
          <w:szCs w:val="24"/>
        </w:rPr>
      </w:pPr>
      <w:r>
        <w:rPr>
          <w:rFonts w:ascii="宋体" w:hAnsi="宋体" w:cs="宋体" w:hint="eastAsia"/>
          <w:sz w:val="24"/>
          <w:szCs w:val="24"/>
        </w:rPr>
        <w:t>图 鑫君特手术机器人</w:t>
      </w:r>
    </w:p>
    <w:p w14:paraId="7EAAB4C3" w14:textId="77777777" w:rsidR="0051459B" w:rsidRDefault="0051459B">
      <w:pPr>
        <w:spacing w:beforeLines="20" w:before="62" w:afterLines="20" w:after="62"/>
        <w:ind w:firstLineChars="200" w:firstLine="480"/>
        <w:jc w:val="center"/>
        <w:rPr>
          <w:rFonts w:ascii="宋体" w:hAnsi="宋体" w:cs="宋体"/>
          <w:sz w:val="24"/>
          <w:szCs w:val="24"/>
        </w:rPr>
      </w:pPr>
    </w:p>
    <w:p w14:paraId="7EAAB4C4" w14:textId="77777777" w:rsidR="0051459B" w:rsidRDefault="00D60EEC">
      <w:pPr>
        <w:spacing w:beforeLines="20" w:before="62" w:afterLines="20" w:after="62"/>
        <w:ind w:firstLineChars="200" w:firstLine="480"/>
        <w:jc w:val="center"/>
        <w:rPr>
          <w:sz w:val="24"/>
          <w:szCs w:val="24"/>
        </w:rPr>
      </w:pPr>
      <w:r>
        <w:rPr>
          <w:noProof/>
          <w:sz w:val="24"/>
          <w:szCs w:val="24"/>
        </w:rPr>
        <w:lastRenderedPageBreak/>
        <w:drawing>
          <wp:inline distT="0" distB="0" distL="114300" distR="114300" wp14:anchorId="7EAAB697" wp14:editId="7EAAB698">
            <wp:extent cx="4279900" cy="3211830"/>
            <wp:effectExtent l="0" t="0" r="6350" b="762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4279900" cy="3211830"/>
                    </a:xfrm>
                    <a:prstGeom prst="rect">
                      <a:avLst/>
                    </a:prstGeom>
                    <a:noFill/>
                    <a:ln>
                      <a:noFill/>
                    </a:ln>
                  </pic:spPr>
                </pic:pic>
              </a:graphicData>
            </a:graphic>
          </wp:inline>
        </w:drawing>
      </w:r>
      <w:r>
        <w:rPr>
          <w:noProof/>
          <w:sz w:val="24"/>
          <w:szCs w:val="24"/>
        </w:rPr>
        <w:drawing>
          <wp:inline distT="0" distB="0" distL="114300" distR="114300" wp14:anchorId="7EAAB699" wp14:editId="7EAAB69A">
            <wp:extent cx="4271645" cy="3213100"/>
            <wp:effectExtent l="0" t="0" r="14605" b="635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7"/>
                    <a:stretch>
                      <a:fillRect/>
                    </a:stretch>
                  </pic:blipFill>
                  <pic:spPr>
                    <a:xfrm>
                      <a:off x="0" y="0"/>
                      <a:ext cx="4271645" cy="3213100"/>
                    </a:xfrm>
                    <a:prstGeom prst="rect">
                      <a:avLst/>
                    </a:prstGeom>
                    <a:noFill/>
                    <a:ln>
                      <a:noFill/>
                    </a:ln>
                  </pic:spPr>
                </pic:pic>
              </a:graphicData>
            </a:graphic>
          </wp:inline>
        </w:drawing>
      </w:r>
    </w:p>
    <w:p w14:paraId="7EAAB4C5" w14:textId="77777777" w:rsidR="0051459B" w:rsidRDefault="00D60EEC">
      <w:pPr>
        <w:spacing w:beforeLines="20" w:before="62" w:afterLines="20" w:after="62"/>
        <w:ind w:firstLineChars="200" w:firstLine="480"/>
        <w:jc w:val="center"/>
        <w:rPr>
          <w:sz w:val="24"/>
          <w:szCs w:val="24"/>
        </w:rPr>
        <w:sectPr w:rsidR="0051459B">
          <w:footerReference w:type="default" r:id="rId18"/>
          <w:pgSz w:w="11906" w:h="16838"/>
          <w:pgMar w:top="1134" w:right="1134" w:bottom="1134" w:left="1134" w:header="454" w:footer="992" w:gutter="0"/>
          <w:pgNumType w:start="1"/>
          <w:cols w:space="720"/>
          <w:docGrid w:type="lines" w:linePitch="312"/>
        </w:sectPr>
      </w:pPr>
      <w:r>
        <w:rPr>
          <w:rFonts w:hint="eastAsia"/>
          <w:sz w:val="24"/>
          <w:szCs w:val="24"/>
        </w:rPr>
        <w:t>图</w:t>
      </w:r>
      <w:r>
        <w:rPr>
          <w:rFonts w:hint="eastAsia"/>
          <w:sz w:val="24"/>
          <w:szCs w:val="24"/>
        </w:rPr>
        <w:t xml:space="preserve"> </w:t>
      </w:r>
      <w:r>
        <w:rPr>
          <w:rFonts w:hint="eastAsia"/>
          <w:sz w:val="24"/>
          <w:szCs w:val="24"/>
        </w:rPr>
        <w:t>鑫君特手术机器人术中画面</w:t>
      </w:r>
    </w:p>
    <w:p w14:paraId="7EAAB4C6" w14:textId="77777777" w:rsidR="0051459B" w:rsidRDefault="00D60EEC">
      <w:pPr>
        <w:pStyle w:val="3"/>
      </w:pPr>
      <w:r>
        <w:rPr>
          <w:rFonts w:hint="eastAsia"/>
        </w:rPr>
        <w:lastRenderedPageBreak/>
        <w:t>产品对比图</w:t>
      </w:r>
    </w:p>
    <w:tbl>
      <w:tblPr>
        <w:tblW w:w="14173" w:type="dxa"/>
        <w:tblInd w:w="91" w:type="dxa"/>
        <w:tblLayout w:type="fixed"/>
        <w:tblLook w:val="04A0" w:firstRow="1" w:lastRow="0" w:firstColumn="1" w:lastColumn="0" w:noHBand="0" w:noVBand="1"/>
      </w:tblPr>
      <w:tblGrid>
        <w:gridCol w:w="1153"/>
        <w:gridCol w:w="2604"/>
        <w:gridCol w:w="2604"/>
        <w:gridCol w:w="2604"/>
        <w:gridCol w:w="2604"/>
        <w:gridCol w:w="2604"/>
      </w:tblGrid>
      <w:tr w:rsidR="0051459B" w14:paraId="7EAAB4CD" w14:textId="77777777">
        <w:trPr>
          <w:trHeight w:val="540"/>
        </w:trPr>
        <w:tc>
          <w:tcPr>
            <w:tcW w:w="10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4C7" w14:textId="77777777" w:rsidR="0051459B" w:rsidRDefault="00D60EEC">
            <w:pPr>
              <w:widowControl/>
              <w:jc w:val="center"/>
              <w:textAlignment w:val="center"/>
              <w:rPr>
                <w:rFonts w:ascii="宋体" w:hAnsi="宋体" w:cs="宋体"/>
                <w:color w:val="000000"/>
                <w:sz w:val="22"/>
              </w:rPr>
            </w:pPr>
            <w:r>
              <w:rPr>
                <w:rFonts w:ascii="宋体" w:hAnsi="宋体" w:cs="宋体" w:hint="eastAsia"/>
                <w:color w:val="000000"/>
                <w:kern w:val="0"/>
                <w:sz w:val="22"/>
                <w:lang w:bidi="ar"/>
              </w:rPr>
              <w:t>对比</w:t>
            </w:r>
          </w:p>
        </w:tc>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4C8" w14:textId="77777777" w:rsidR="0051459B" w:rsidRDefault="00D60EEC">
            <w:pPr>
              <w:widowControl/>
              <w:jc w:val="center"/>
              <w:textAlignment w:val="center"/>
              <w:rPr>
                <w:rFonts w:ascii="宋体" w:hAnsi="宋体" w:cs="宋体"/>
                <w:color w:val="000000"/>
                <w:sz w:val="22"/>
              </w:rPr>
            </w:pPr>
            <w:r>
              <w:rPr>
                <w:rFonts w:ascii="宋体" w:hAnsi="宋体" w:cs="宋体" w:hint="eastAsia"/>
                <w:color w:val="000000"/>
                <w:kern w:val="0"/>
                <w:sz w:val="22"/>
                <w:lang w:bidi="ar"/>
              </w:rPr>
              <w:t>MS-002</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4C9" w14:textId="77777777" w:rsidR="0051459B" w:rsidRDefault="00D60EEC">
            <w:pPr>
              <w:widowControl/>
              <w:jc w:val="center"/>
              <w:textAlignment w:val="center"/>
              <w:rPr>
                <w:rFonts w:ascii="宋体" w:hAnsi="宋体" w:cs="宋体"/>
                <w:color w:val="000000"/>
                <w:sz w:val="22"/>
              </w:rPr>
            </w:pPr>
            <w:r>
              <w:rPr>
                <w:rFonts w:ascii="宋体" w:hAnsi="宋体" w:cs="宋体" w:hint="eastAsia"/>
                <w:color w:val="000000"/>
                <w:kern w:val="0"/>
                <w:sz w:val="22"/>
                <w:lang w:bidi="ar"/>
              </w:rPr>
              <w:t>天玑2.0</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4CA" w14:textId="77777777" w:rsidR="0051459B" w:rsidRDefault="00D60EEC">
            <w:pPr>
              <w:widowControl/>
              <w:jc w:val="center"/>
              <w:textAlignment w:val="center"/>
              <w:rPr>
                <w:rFonts w:ascii="宋体" w:hAnsi="宋体" w:cs="宋体"/>
                <w:color w:val="000000"/>
                <w:sz w:val="22"/>
              </w:rPr>
            </w:pPr>
            <w:r>
              <w:rPr>
                <w:rFonts w:ascii="宋体" w:hAnsi="宋体" w:cs="宋体" w:hint="eastAsia"/>
                <w:color w:val="000000"/>
                <w:kern w:val="0"/>
                <w:sz w:val="22"/>
                <w:lang w:bidi="ar"/>
              </w:rPr>
              <w:t>鑫君特</w:t>
            </w:r>
            <w:proofErr w:type="spellStart"/>
            <w:r>
              <w:rPr>
                <w:rFonts w:ascii="宋体" w:hAnsi="宋体" w:cs="宋体" w:hint="eastAsia"/>
                <w:color w:val="000000"/>
                <w:kern w:val="0"/>
                <w:sz w:val="22"/>
                <w:lang w:bidi="ar"/>
              </w:rPr>
              <w:t>orthbot</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4CB" w14:textId="77777777" w:rsidR="0051459B" w:rsidRDefault="00D60EEC">
            <w:pPr>
              <w:widowControl/>
              <w:jc w:val="center"/>
              <w:textAlignment w:val="center"/>
              <w:rPr>
                <w:rFonts w:ascii="宋体" w:hAnsi="宋体" w:cs="宋体"/>
                <w:color w:val="000000"/>
                <w:sz w:val="22"/>
              </w:rPr>
            </w:pPr>
            <w:proofErr w:type="spellStart"/>
            <w:r>
              <w:rPr>
                <w:rFonts w:ascii="宋体" w:hAnsi="宋体" w:cs="宋体" w:hint="eastAsia"/>
                <w:color w:val="000000"/>
                <w:kern w:val="0"/>
                <w:sz w:val="22"/>
                <w:lang w:bidi="ar"/>
              </w:rPr>
              <w:t>MazorX</w:t>
            </w:r>
            <w:proofErr w:type="spellEnd"/>
          </w:p>
        </w:tc>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4CC" w14:textId="77777777" w:rsidR="0051459B" w:rsidRDefault="00D60EEC">
            <w:pPr>
              <w:widowControl/>
              <w:jc w:val="center"/>
              <w:textAlignment w:val="center"/>
              <w:rPr>
                <w:rFonts w:ascii="宋体" w:hAnsi="宋体" w:cs="宋体"/>
                <w:color w:val="000000"/>
                <w:sz w:val="22"/>
              </w:rPr>
            </w:pPr>
            <w:r>
              <w:rPr>
                <w:rFonts w:ascii="宋体" w:hAnsi="宋体" w:cs="宋体" w:hint="eastAsia"/>
                <w:color w:val="000000"/>
                <w:kern w:val="0"/>
                <w:sz w:val="22"/>
                <w:lang w:bidi="ar"/>
              </w:rPr>
              <w:t>ROSA One</w:t>
            </w:r>
          </w:p>
        </w:tc>
      </w:tr>
      <w:tr w:rsidR="0051459B" w14:paraId="7EAAB4D4" w14:textId="77777777">
        <w:trPr>
          <w:trHeight w:val="1340"/>
        </w:trPr>
        <w:tc>
          <w:tcPr>
            <w:tcW w:w="10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4CE" w14:textId="77777777" w:rsidR="0051459B" w:rsidRDefault="00D60EEC">
            <w:pPr>
              <w:widowControl/>
              <w:jc w:val="center"/>
              <w:textAlignment w:val="center"/>
              <w:rPr>
                <w:rFonts w:ascii="宋体" w:hAnsi="宋体" w:cs="宋体"/>
                <w:color w:val="000000"/>
                <w:sz w:val="22"/>
              </w:rPr>
            </w:pPr>
            <w:r>
              <w:rPr>
                <w:rFonts w:ascii="宋体" w:hAnsi="宋体" w:cs="宋体" w:hint="eastAsia"/>
                <w:color w:val="000000"/>
                <w:kern w:val="0"/>
                <w:sz w:val="22"/>
                <w:lang w:bidi="ar"/>
              </w:rPr>
              <w:t>适应症</w:t>
            </w:r>
          </w:p>
        </w:tc>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4CF" w14:textId="77777777" w:rsidR="0051459B" w:rsidRDefault="00D60EEC">
            <w:pPr>
              <w:widowControl/>
              <w:jc w:val="left"/>
              <w:textAlignment w:val="center"/>
              <w:rPr>
                <w:rFonts w:ascii="宋体" w:hAnsi="宋体" w:cs="宋体"/>
                <w:sz w:val="22"/>
              </w:rPr>
            </w:pPr>
            <w:r>
              <w:rPr>
                <w:rFonts w:ascii="宋体" w:hAnsi="宋体" w:cs="宋体" w:hint="eastAsia"/>
                <w:kern w:val="0"/>
                <w:sz w:val="22"/>
                <w:lang w:bidi="ar"/>
              </w:rPr>
              <w:t>骨组织手术（包含脊柱、创伤适应症）（NMPA）</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4D0" w14:textId="77777777" w:rsidR="0051459B" w:rsidRDefault="00D60EEC">
            <w:pPr>
              <w:widowControl/>
              <w:jc w:val="left"/>
              <w:textAlignment w:val="center"/>
              <w:rPr>
                <w:rFonts w:ascii="宋体" w:hAnsi="宋体" w:cs="宋体"/>
                <w:color w:val="000000"/>
                <w:sz w:val="22"/>
              </w:rPr>
            </w:pPr>
            <w:r>
              <w:rPr>
                <w:rFonts w:ascii="宋体" w:hAnsi="宋体" w:cs="宋体" w:hint="eastAsia"/>
                <w:color w:val="000000"/>
                <w:kern w:val="0"/>
                <w:sz w:val="22"/>
                <w:lang w:bidi="ar"/>
              </w:rPr>
              <w:t>脊柱外科、创伤骨科（NMPA）</w:t>
            </w:r>
          </w:p>
        </w:tc>
        <w:tc>
          <w:tcPr>
            <w:tcW w:w="22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4D1" w14:textId="77777777" w:rsidR="0051459B" w:rsidRDefault="00D60EEC">
            <w:pPr>
              <w:widowControl/>
              <w:jc w:val="left"/>
              <w:textAlignment w:val="center"/>
              <w:rPr>
                <w:rFonts w:ascii="宋体" w:hAnsi="宋体" w:cs="宋体"/>
                <w:color w:val="000000"/>
                <w:sz w:val="22"/>
              </w:rPr>
            </w:pPr>
            <w:r>
              <w:rPr>
                <w:rFonts w:ascii="宋体" w:hAnsi="宋体" w:cs="宋体" w:hint="eastAsia"/>
                <w:color w:val="000000"/>
                <w:kern w:val="0"/>
                <w:sz w:val="22"/>
                <w:lang w:bidi="ar"/>
              </w:rPr>
              <w:t>脊柱外科手术（NMPA）</w:t>
            </w:r>
          </w:p>
        </w:tc>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4D2" w14:textId="77777777" w:rsidR="0051459B" w:rsidRDefault="00D60EEC">
            <w:pPr>
              <w:widowControl/>
              <w:jc w:val="left"/>
              <w:textAlignment w:val="center"/>
              <w:rPr>
                <w:rFonts w:ascii="宋体" w:hAnsi="宋体" w:cs="宋体"/>
                <w:color w:val="000000"/>
                <w:sz w:val="22"/>
              </w:rPr>
            </w:pPr>
            <w:r>
              <w:rPr>
                <w:rFonts w:ascii="宋体" w:hAnsi="宋体" w:cs="宋体" w:hint="eastAsia"/>
                <w:color w:val="000000"/>
                <w:kern w:val="0"/>
                <w:sz w:val="22"/>
                <w:lang w:bidi="ar"/>
              </w:rPr>
              <w:t>脊柱外科手术（NMPA）</w:t>
            </w:r>
          </w:p>
        </w:tc>
        <w:tc>
          <w:tcPr>
            <w:tcW w:w="2268" w:type="dxa"/>
            <w:tcBorders>
              <w:top w:val="single" w:sz="4" w:space="0" w:color="000000"/>
              <w:left w:val="single" w:sz="4" w:space="0" w:color="000000"/>
              <w:bottom w:val="single" w:sz="4" w:space="0" w:color="auto"/>
              <w:right w:val="single" w:sz="4" w:space="0" w:color="000000"/>
            </w:tcBorders>
            <w:shd w:val="clear" w:color="auto" w:fill="auto"/>
            <w:noWrap/>
            <w:vAlign w:val="center"/>
          </w:tcPr>
          <w:p w14:paraId="7EAAB4D3" w14:textId="77777777" w:rsidR="0051459B" w:rsidRDefault="00D60EEC">
            <w:pPr>
              <w:widowControl/>
              <w:jc w:val="left"/>
              <w:textAlignment w:val="center"/>
              <w:rPr>
                <w:rFonts w:ascii="宋体" w:hAnsi="宋体" w:cs="宋体"/>
                <w:color w:val="000000"/>
                <w:sz w:val="22"/>
              </w:rPr>
            </w:pPr>
            <w:r>
              <w:rPr>
                <w:rFonts w:ascii="宋体" w:hAnsi="宋体" w:cs="宋体" w:hint="eastAsia"/>
                <w:color w:val="000000"/>
                <w:kern w:val="0"/>
                <w:sz w:val="22"/>
                <w:lang w:bidi="ar"/>
              </w:rPr>
              <w:t>脊柱外科手术（NMPA）</w:t>
            </w:r>
          </w:p>
        </w:tc>
      </w:tr>
      <w:tr w:rsidR="0051459B" w14:paraId="7EAAB4DB" w14:textId="77777777" w:rsidTr="002373D8">
        <w:trPr>
          <w:trHeight w:val="3392"/>
        </w:trPr>
        <w:tc>
          <w:tcPr>
            <w:tcW w:w="10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4D5" w14:textId="77777777" w:rsidR="0051459B" w:rsidRDefault="00D60EEC">
            <w:pPr>
              <w:widowControl/>
              <w:jc w:val="center"/>
              <w:textAlignment w:val="center"/>
              <w:rPr>
                <w:rFonts w:ascii="宋体" w:hAnsi="宋体" w:cs="宋体"/>
                <w:color w:val="000000"/>
                <w:sz w:val="22"/>
              </w:rPr>
            </w:pPr>
            <w:r>
              <w:rPr>
                <w:rFonts w:ascii="宋体" w:hAnsi="宋体" w:cs="宋体" w:hint="eastAsia"/>
                <w:color w:val="000000"/>
                <w:kern w:val="0"/>
                <w:sz w:val="22"/>
                <w:lang w:bidi="ar"/>
              </w:rPr>
              <w:t>组成</w:t>
            </w:r>
          </w:p>
        </w:tc>
        <w:tc>
          <w:tcPr>
            <w:tcW w:w="2268" w:type="dxa"/>
            <w:tcBorders>
              <w:top w:val="single" w:sz="4" w:space="0" w:color="000000"/>
              <w:left w:val="single" w:sz="4" w:space="0" w:color="000000"/>
              <w:bottom w:val="single" w:sz="4" w:space="0" w:color="000000"/>
              <w:right w:val="single" w:sz="4" w:space="0" w:color="000000"/>
            </w:tcBorders>
            <w:shd w:val="clear" w:color="auto" w:fill="auto"/>
            <w:noWrap/>
          </w:tcPr>
          <w:p w14:paraId="4B7B8639" w14:textId="335BD8FD" w:rsidR="00E759BF" w:rsidRDefault="00E759BF">
            <w:pPr>
              <w:widowControl/>
              <w:textAlignment w:val="top"/>
              <w:rPr>
                <w:rFonts w:ascii="宋体" w:hAnsi="宋体" w:cs="宋体"/>
                <w:kern w:val="0"/>
                <w:szCs w:val="21"/>
                <w:lang w:bidi="ar"/>
              </w:rPr>
            </w:pPr>
            <w:r>
              <w:rPr>
                <w:rFonts w:ascii="宋体" w:hAnsi="宋体" w:cs="宋体" w:hint="eastAsia"/>
                <w:szCs w:val="21"/>
              </w:rPr>
              <w:t>由主机、机械臂、规划与控制软件、导航相机系统、台车和器械工具包组成。</w:t>
            </w:r>
          </w:p>
          <w:p w14:paraId="7EAAB4D6" w14:textId="36A95FAD" w:rsidR="0051459B" w:rsidRDefault="00E759BF">
            <w:pPr>
              <w:widowControl/>
              <w:textAlignment w:val="top"/>
              <w:rPr>
                <w:rFonts w:ascii="宋体" w:hAnsi="宋体" w:cs="宋体"/>
                <w:szCs w:val="21"/>
              </w:rPr>
            </w:pPr>
            <w:r>
              <w:rPr>
                <w:rFonts w:ascii="宋体" w:hAnsi="宋体" w:cs="宋体" w:hint="eastAsia"/>
                <w:kern w:val="0"/>
                <w:szCs w:val="21"/>
                <w:lang w:bidi="ar"/>
              </w:rPr>
              <w:t>器械</w:t>
            </w:r>
            <w:r w:rsidR="00D60EEC">
              <w:rPr>
                <w:rFonts w:ascii="宋体" w:hAnsi="宋体" w:cs="宋体" w:hint="eastAsia"/>
                <w:kern w:val="0"/>
                <w:szCs w:val="21"/>
                <w:lang w:bidi="ar"/>
              </w:rPr>
              <w:t>工具包由</w:t>
            </w:r>
            <w:r>
              <w:rPr>
                <w:rFonts w:hint="eastAsia"/>
                <w:bCs/>
                <w:sz w:val="24"/>
              </w:rPr>
              <w:t>配准板、定位器、套筒、标记球、参考架等</w:t>
            </w:r>
            <w:r w:rsidR="00D60EEC">
              <w:rPr>
                <w:rFonts w:ascii="宋体" w:hAnsi="宋体" w:cs="宋体" w:hint="eastAsia"/>
                <w:kern w:val="0"/>
                <w:szCs w:val="21"/>
                <w:lang w:bidi="ar"/>
              </w:rPr>
              <w:t>组成。</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7EAAB4D7" w14:textId="10B46702" w:rsidR="0051459B" w:rsidRDefault="00D60EEC">
            <w:pPr>
              <w:widowControl/>
              <w:jc w:val="left"/>
              <w:textAlignment w:val="top"/>
              <w:rPr>
                <w:rFonts w:ascii="宋体" w:hAnsi="宋体" w:cs="宋体"/>
                <w:color w:val="000000"/>
                <w:sz w:val="22"/>
              </w:rPr>
            </w:pPr>
            <w:r>
              <w:rPr>
                <w:rFonts w:ascii="宋体" w:hAnsi="宋体" w:cs="宋体" w:hint="eastAsia"/>
                <w:color w:val="000000"/>
                <w:kern w:val="0"/>
                <w:sz w:val="22"/>
                <w:lang w:bidi="ar"/>
              </w:rPr>
              <w:t>由主机、机械臂、手术计划与控制软件、光学跟踪系统、主控台车和导航定位工具包组成，其中导航定位工具包含有基座、跟踪器、连接器、标定器、引导器、套筒、固定器</w:t>
            </w:r>
            <w:r w:rsidR="002373D8">
              <w:rPr>
                <w:rFonts w:ascii="宋体" w:hAnsi="宋体" w:cs="宋体" w:hint="eastAsia"/>
                <w:color w:val="000000"/>
                <w:kern w:val="0"/>
                <w:sz w:val="22"/>
                <w:lang w:bidi="ar"/>
              </w:rPr>
              <w:t>。</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7EAAB4D8" w14:textId="73E07504" w:rsidR="0051459B" w:rsidRDefault="00D60EEC">
            <w:pPr>
              <w:widowControl/>
              <w:jc w:val="left"/>
              <w:textAlignment w:val="top"/>
              <w:rPr>
                <w:rFonts w:ascii="宋体" w:hAnsi="宋体" w:cs="宋体"/>
                <w:color w:val="000000"/>
                <w:sz w:val="22"/>
              </w:rPr>
            </w:pPr>
            <w:r>
              <w:rPr>
                <w:rFonts w:ascii="宋体" w:hAnsi="宋体" w:cs="宋体" w:hint="eastAsia"/>
                <w:color w:val="000000"/>
                <w:kern w:val="0"/>
                <w:sz w:val="22"/>
                <w:lang w:bidi="ar"/>
              </w:rPr>
              <w:t>由执行系统、医生工作站、系统软件及附件组成</w:t>
            </w:r>
            <w:r w:rsidR="002373D8">
              <w:rPr>
                <w:rFonts w:ascii="宋体" w:hAnsi="宋体" w:cs="宋体" w:hint="eastAsia"/>
                <w:color w:val="000000"/>
                <w:kern w:val="0"/>
                <w:sz w:val="22"/>
                <w:lang w:bidi="ar"/>
              </w:rPr>
              <w:t>。</w:t>
            </w:r>
          </w:p>
        </w:tc>
        <w:tc>
          <w:tcPr>
            <w:tcW w:w="2268" w:type="dxa"/>
            <w:tcBorders>
              <w:top w:val="single" w:sz="4" w:space="0" w:color="000000"/>
              <w:left w:val="single" w:sz="4" w:space="0" w:color="000000"/>
              <w:bottom w:val="single" w:sz="4" w:space="0" w:color="000000"/>
              <w:right w:val="single" w:sz="4" w:space="0" w:color="auto"/>
            </w:tcBorders>
            <w:shd w:val="clear" w:color="auto" w:fill="auto"/>
          </w:tcPr>
          <w:p w14:paraId="7EAAB4D9" w14:textId="04F60AA0" w:rsidR="0051459B" w:rsidRDefault="00D60EEC">
            <w:pPr>
              <w:widowControl/>
              <w:jc w:val="left"/>
              <w:textAlignment w:val="top"/>
              <w:rPr>
                <w:rFonts w:ascii="宋体" w:hAnsi="宋体" w:cs="宋体"/>
                <w:color w:val="000000"/>
                <w:sz w:val="22"/>
              </w:rPr>
            </w:pPr>
            <w:r>
              <w:rPr>
                <w:rFonts w:ascii="宋体" w:hAnsi="宋体" w:cs="宋体" w:hint="eastAsia"/>
                <w:color w:val="000000"/>
                <w:kern w:val="0"/>
                <w:sz w:val="22"/>
                <w:lang w:bidi="ar"/>
              </w:rPr>
              <w:t>由</w:t>
            </w:r>
            <w:proofErr w:type="spellStart"/>
            <w:r>
              <w:rPr>
                <w:rFonts w:ascii="宋体" w:hAnsi="宋体" w:cs="宋体" w:hint="eastAsia"/>
                <w:color w:val="000000"/>
                <w:kern w:val="0"/>
                <w:sz w:val="22"/>
                <w:lang w:bidi="ar"/>
              </w:rPr>
              <w:t>Mazor</w:t>
            </w:r>
            <w:proofErr w:type="spellEnd"/>
            <w:r>
              <w:rPr>
                <w:rFonts w:ascii="宋体" w:hAnsi="宋体" w:cs="宋体" w:hint="eastAsia"/>
                <w:color w:val="000000"/>
                <w:kern w:val="0"/>
                <w:sz w:val="22"/>
                <w:lang w:bidi="ar"/>
              </w:rPr>
              <w:t xml:space="preserve"> X导航摄像台车、</w:t>
            </w:r>
            <w:proofErr w:type="spellStart"/>
            <w:r>
              <w:rPr>
                <w:rFonts w:ascii="宋体" w:hAnsi="宋体" w:cs="宋体" w:hint="eastAsia"/>
                <w:color w:val="000000"/>
                <w:kern w:val="0"/>
                <w:sz w:val="22"/>
                <w:lang w:bidi="ar"/>
              </w:rPr>
              <w:t>Mazor</w:t>
            </w:r>
            <w:proofErr w:type="spellEnd"/>
            <w:r>
              <w:rPr>
                <w:rFonts w:ascii="宋体" w:hAnsi="宋体" w:cs="宋体" w:hint="eastAsia"/>
                <w:color w:val="000000"/>
                <w:kern w:val="0"/>
                <w:sz w:val="22"/>
                <w:lang w:bidi="ar"/>
              </w:rPr>
              <w:t xml:space="preserve"> X Stealth Edition应用软件、</w:t>
            </w:r>
            <w:proofErr w:type="spellStart"/>
            <w:r>
              <w:rPr>
                <w:rFonts w:ascii="宋体" w:hAnsi="宋体" w:cs="宋体" w:hint="eastAsia"/>
                <w:color w:val="000000"/>
                <w:kern w:val="0"/>
                <w:sz w:val="22"/>
                <w:lang w:bidi="ar"/>
              </w:rPr>
              <w:t>Mazor</w:t>
            </w:r>
            <w:proofErr w:type="spellEnd"/>
            <w:r>
              <w:rPr>
                <w:rFonts w:ascii="宋体" w:hAnsi="宋体" w:cs="宋体" w:hint="eastAsia"/>
                <w:color w:val="000000"/>
                <w:kern w:val="0"/>
                <w:sz w:val="22"/>
                <w:lang w:bidi="ar"/>
              </w:rPr>
              <w:t xml:space="preserve"> X系统、手术辅助套件、耗材套件组成</w:t>
            </w:r>
            <w:r w:rsidR="002373D8">
              <w:rPr>
                <w:rFonts w:ascii="宋体" w:hAnsi="宋体" w:cs="宋体" w:hint="eastAsia"/>
                <w:color w:val="000000"/>
                <w:kern w:val="0"/>
                <w:sz w:val="22"/>
                <w:lang w:bidi="ar"/>
              </w:rPr>
              <w:t>。</w:t>
            </w:r>
          </w:p>
        </w:tc>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AAB4DA" w14:textId="3472D191" w:rsidR="0051459B" w:rsidRDefault="002879D8" w:rsidP="002879D8">
            <w:pPr>
              <w:jc w:val="center"/>
              <w:rPr>
                <w:rFonts w:ascii="宋体" w:hAnsi="宋体" w:cs="宋体"/>
                <w:color w:val="000000"/>
                <w:sz w:val="22"/>
              </w:rPr>
            </w:pPr>
            <w:r>
              <w:rPr>
                <w:rFonts w:ascii="宋体" w:hAnsi="宋体" w:cs="宋体" w:hint="eastAsia"/>
                <w:color w:val="000000"/>
                <w:sz w:val="22"/>
              </w:rPr>
              <w:t>/</w:t>
            </w:r>
          </w:p>
        </w:tc>
      </w:tr>
      <w:tr w:rsidR="0051459B" w14:paraId="7EAAB4E2" w14:textId="77777777">
        <w:trPr>
          <w:trHeight w:val="90"/>
        </w:trPr>
        <w:tc>
          <w:tcPr>
            <w:tcW w:w="10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4DC" w14:textId="77777777" w:rsidR="0051459B" w:rsidRDefault="00D60EEC">
            <w:pPr>
              <w:widowControl/>
              <w:jc w:val="center"/>
              <w:textAlignment w:val="center"/>
              <w:rPr>
                <w:rFonts w:ascii="宋体" w:hAnsi="宋体" w:cs="宋体"/>
                <w:color w:val="000000"/>
                <w:sz w:val="22"/>
              </w:rPr>
            </w:pPr>
            <w:r>
              <w:rPr>
                <w:rFonts w:ascii="宋体" w:hAnsi="宋体" w:cs="宋体" w:hint="eastAsia"/>
                <w:color w:val="000000"/>
                <w:kern w:val="0"/>
                <w:sz w:val="22"/>
                <w:lang w:bidi="ar"/>
              </w:rPr>
              <w:t>图例</w:t>
            </w:r>
          </w:p>
        </w:tc>
        <w:tc>
          <w:tcPr>
            <w:tcW w:w="2268" w:type="dxa"/>
            <w:tcBorders>
              <w:top w:val="single" w:sz="4" w:space="0" w:color="000000"/>
              <w:left w:val="single" w:sz="4" w:space="0" w:color="000000"/>
              <w:bottom w:val="single" w:sz="4" w:space="0" w:color="000000"/>
              <w:right w:val="single" w:sz="4" w:space="0" w:color="000000"/>
            </w:tcBorders>
            <w:shd w:val="clear" w:color="auto" w:fill="auto"/>
            <w:noWrap/>
          </w:tcPr>
          <w:p w14:paraId="7EAAB4DD" w14:textId="77777777" w:rsidR="0051459B" w:rsidRDefault="00D60EEC">
            <w:pPr>
              <w:widowControl/>
              <w:textAlignment w:val="top"/>
              <w:rPr>
                <w:rFonts w:ascii="宋体" w:hAnsi="宋体" w:cs="宋体"/>
                <w:color w:val="000000"/>
                <w:szCs w:val="21"/>
              </w:rPr>
            </w:pPr>
            <w:r>
              <w:rPr>
                <w:rFonts w:ascii="宋体" w:hAnsi="宋体" w:cs="宋体" w:hint="eastAsia"/>
                <w:noProof/>
                <w:color w:val="000000"/>
                <w:kern w:val="0"/>
                <w:sz w:val="22"/>
                <w:bdr w:val="single" w:sz="4" w:space="0" w:color="000000"/>
                <w:lang w:bidi="ar"/>
              </w:rPr>
              <w:drawing>
                <wp:anchor distT="0" distB="0" distL="114300" distR="114300" simplePos="0" relativeHeight="251634688" behindDoc="0" locked="0" layoutInCell="1" allowOverlap="1" wp14:anchorId="7EAAB69B" wp14:editId="7EAAB69C">
                  <wp:simplePos x="0" y="0"/>
                  <wp:positionH relativeFrom="column">
                    <wp:posOffset>262890</wp:posOffset>
                  </wp:positionH>
                  <wp:positionV relativeFrom="paragraph">
                    <wp:posOffset>495300</wp:posOffset>
                  </wp:positionV>
                  <wp:extent cx="1082040" cy="452120"/>
                  <wp:effectExtent l="0" t="0" r="3810" b="5080"/>
                  <wp:wrapNone/>
                  <wp:docPr id="88" name="矩形_1"/>
                  <wp:cNvGraphicFramePr/>
                  <a:graphic xmlns:a="http://schemas.openxmlformats.org/drawingml/2006/main">
                    <a:graphicData uri="http://schemas.openxmlformats.org/drawingml/2006/picture">
                      <pic:pic xmlns:pic="http://schemas.openxmlformats.org/drawingml/2006/picture">
                        <pic:nvPicPr>
                          <pic:cNvPr id="88" name="矩形_1"/>
                          <pic:cNvPicPr/>
                        </pic:nvPicPr>
                        <pic:blipFill>
                          <a:blip r:embed="rId19"/>
                          <a:stretch>
                            <a:fillRect/>
                          </a:stretch>
                        </pic:blipFill>
                        <pic:spPr>
                          <a:xfrm>
                            <a:off x="0" y="0"/>
                            <a:ext cx="1082040" cy="452120"/>
                          </a:xfrm>
                          <a:prstGeom prst="rect">
                            <a:avLst/>
                          </a:prstGeom>
                          <a:noFill/>
                          <a:ln>
                            <a:noFill/>
                          </a:ln>
                        </pic:spPr>
                      </pic:pic>
                    </a:graphicData>
                  </a:graphic>
                </wp:anchor>
              </w:drawing>
            </w:r>
            <w:r>
              <w:rPr>
                <w:rFonts w:ascii="宋体" w:hAnsi="宋体" w:cs="宋体" w:hint="eastAsia"/>
                <w:noProof/>
                <w:color w:val="000000"/>
                <w:kern w:val="0"/>
                <w:szCs w:val="21"/>
                <w:lang w:bidi="ar"/>
              </w:rPr>
              <w:drawing>
                <wp:inline distT="0" distB="0" distL="114300" distR="114300" wp14:anchorId="7EAAB69D" wp14:editId="7EAAB69E">
                  <wp:extent cx="1611630" cy="1364615"/>
                  <wp:effectExtent l="0" t="0" r="7620" b="6985"/>
                  <wp:docPr id="8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descr="IMG_256"/>
                          <pic:cNvPicPr>
                            <a:picLocks noChangeAspect="1"/>
                          </pic:cNvPicPr>
                        </pic:nvPicPr>
                        <pic:blipFill>
                          <a:blip r:embed="rId20"/>
                          <a:stretch>
                            <a:fillRect/>
                          </a:stretch>
                        </pic:blipFill>
                        <pic:spPr>
                          <a:xfrm>
                            <a:off x="0" y="0"/>
                            <a:ext cx="1611630" cy="1364615"/>
                          </a:xfrm>
                          <a:prstGeom prst="rect">
                            <a:avLst/>
                          </a:prstGeom>
                          <a:noFill/>
                          <a:ln w="9525">
                            <a:noFill/>
                          </a:ln>
                        </pic:spPr>
                      </pic:pic>
                    </a:graphicData>
                  </a:graphic>
                </wp:inline>
              </w:drawing>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7EAAB4DE" w14:textId="77777777" w:rsidR="0051459B" w:rsidRDefault="00D60EEC">
            <w:pPr>
              <w:widowControl/>
              <w:jc w:val="left"/>
              <w:textAlignment w:val="top"/>
              <w:rPr>
                <w:rFonts w:ascii="宋体" w:hAnsi="宋体" w:cs="宋体"/>
                <w:color w:val="000000"/>
                <w:sz w:val="22"/>
              </w:rPr>
            </w:pPr>
            <w:r>
              <w:rPr>
                <w:rFonts w:ascii="宋体" w:hAnsi="宋体" w:cs="宋体" w:hint="eastAsia"/>
                <w:noProof/>
                <w:color w:val="000000"/>
                <w:kern w:val="0"/>
                <w:sz w:val="22"/>
                <w:lang w:bidi="ar"/>
              </w:rPr>
              <w:drawing>
                <wp:inline distT="0" distB="0" distL="114300" distR="114300" wp14:anchorId="7EAAB69F" wp14:editId="7EAAB6A0">
                  <wp:extent cx="1466215" cy="1315720"/>
                  <wp:effectExtent l="0" t="0" r="635" b="17780"/>
                  <wp:docPr id="91"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descr="IMG_257"/>
                          <pic:cNvPicPr>
                            <a:picLocks noChangeAspect="1"/>
                          </pic:cNvPicPr>
                        </pic:nvPicPr>
                        <pic:blipFill>
                          <a:blip r:embed="rId21"/>
                          <a:stretch>
                            <a:fillRect/>
                          </a:stretch>
                        </pic:blipFill>
                        <pic:spPr>
                          <a:xfrm>
                            <a:off x="0" y="0"/>
                            <a:ext cx="1466215" cy="1315720"/>
                          </a:xfrm>
                          <a:prstGeom prst="rect">
                            <a:avLst/>
                          </a:prstGeom>
                          <a:noFill/>
                          <a:ln w="9525">
                            <a:noFill/>
                          </a:ln>
                        </pic:spPr>
                      </pic:pic>
                    </a:graphicData>
                  </a:graphic>
                </wp:inline>
              </w:drawing>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7EAAB4DF" w14:textId="77777777" w:rsidR="0051459B" w:rsidRDefault="00D60EEC">
            <w:pPr>
              <w:widowControl/>
              <w:jc w:val="left"/>
              <w:textAlignment w:val="top"/>
              <w:rPr>
                <w:rFonts w:ascii="宋体" w:hAnsi="宋体" w:cs="宋体"/>
                <w:color w:val="000000"/>
                <w:sz w:val="22"/>
              </w:rPr>
            </w:pPr>
            <w:r>
              <w:rPr>
                <w:rFonts w:ascii="宋体" w:hAnsi="宋体" w:cs="宋体" w:hint="eastAsia"/>
                <w:noProof/>
                <w:color w:val="000000"/>
                <w:kern w:val="0"/>
                <w:sz w:val="22"/>
                <w:lang w:bidi="ar"/>
              </w:rPr>
              <w:drawing>
                <wp:inline distT="0" distB="0" distL="114300" distR="114300" wp14:anchorId="7EAAB6A1" wp14:editId="7EAAB6A2">
                  <wp:extent cx="1553845" cy="1199515"/>
                  <wp:effectExtent l="0" t="0" r="8255" b="635"/>
                  <wp:docPr id="92" name="图片 1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 descr="IMG_258"/>
                          <pic:cNvPicPr>
                            <a:picLocks noChangeAspect="1"/>
                          </pic:cNvPicPr>
                        </pic:nvPicPr>
                        <pic:blipFill>
                          <a:blip r:embed="rId22"/>
                          <a:stretch>
                            <a:fillRect/>
                          </a:stretch>
                        </pic:blipFill>
                        <pic:spPr>
                          <a:xfrm>
                            <a:off x="0" y="0"/>
                            <a:ext cx="1553845" cy="1199515"/>
                          </a:xfrm>
                          <a:prstGeom prst="rect">
                            <a:avLst/>
                          </a:prstGeom>
                          <a:noFill/>
                          <a:ln w="9525">
                            <a:noFill/>
                          </a:ln>
                        </pic:spPr>
                      </pic:pic>
                    </a:graphicData>
                  </a:graphic>
                </wp:inline>
              </w:drawing>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7EAAB4E0" w14:textId="77777777" w:rsidR="0051459B" w:rsidRDefault="00D60EEC">
            <w:pPr>
              <w:widowControl/>
              <w:jc w:val="left"/>
              <w:textAlignment w:val="top"/>
              <w:rPr>
                <w:rFonts w:ascii="宋体" w:hAnsi="宋体" w:cs="宋体"/>
                <w:color w:val="000000"/>
                <w:sz w:val="22"/>
              </w:rPr>
            </w:pPr>
            <w:r>
              <w:rPr>
                <w:rFonts w:ascii="宋体" w:hAnsi="宋体" w:cs="宋体" w:hint="eastAsia"/>
                <w:noProof/>
                <w:color w:val="000000"/>
                <w:kern w:val="0"/>
                <w:sz w:val="22"/>
                <w:lang w:bidi="ar"/>
              </w:rPr>
              <w:drawing>
                <wp:inline distT="0" distB="0" distL="114300" distR="114300" wp14:anchorId="7EAAB6A3" wp14:editId="7EAAB6A4">
                  <wp:extent cx="1540510" cy="1203960"/>
                  <wp:effectExtent l="0" t="0" r="2540" b="15240"/>
                  <wp:docPr id="90" name="图片 1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4" descr="IMG_259"/>
                          <pic:cNvPicPr>
                            <a:picLocks noChangeAspect="1"/>
                          </pic:cNvPicPr>
                        </pic:nvPicPr>
                        <pic:blipFill>
                          <a:blip r:embed="rId23"/>
                          <a:stretch>
                            <a:fillRect/>
                          </a:stretch>
                        </pic:blipFill>
                        <pic:spPr>
                          <a:xfrm>
                            <a:off x="0" y="0"/>
                            <a:ext cx="1540510" cy="1203960"/>
                          </a:xfrm>
                          <a:prstGeom prst="rect">
                            <a:avLst/>
                          </a:prstGeom>
                          <a:noFill/>
                          <a:ln w="9525">
                            <a:noFill/>
                          </a:ln>
                        </pic:spPr>
                      </pic:pic>
                    </a:graphicData>
                  </a:graphic>
                </wp:inline>
              </w:drawing>
            </w:r>
          </w:p>
        </w:tc>
        <w:tc>
          <w:tcPr>
            <w:tcW w:w="2268" w:type="dxa"/>
            <w:tcBorders>
              <w:top w:val="single" w:sz="4" w:space="0" w:color="auto"/>
              <w:left w:val="single" w:sz="4" w:space="0" w:color="000000"/>
              <w:bottom w:val="single" w:sz="4" w:space="0" w:color="auto"/>
              <w:right w:val="single" w:sz="4" w:space="0" w:color="000000"/>
            </w:tcBorders>
            <w:shd w:val="clear" w:color="auto" w:fill="auto"/>
            <w:noWrap/>
            <w:vAlign w:val="center"/>
          </w:tcPr>
          <w:p w14:paraId="7EAAB4E1" w14:textId="77777777" w:rsidR="0051459B" w:rsidRDefault="00D60EEC">
            <w:pPr>
              <w:widowControl/>
              <w:jc w:val="center"/>
              <w:textAlignment w:val="center"/>
              <w:rPr>
                <w:rFonts w:ascii="宋体" w:hAnsi="宋体" w:cs="宋体"/>
                <w:color w:val="000000"/>
                <w:sz w:val="22"/>
              </w:rPr>
            </w:pPr>
            <w:r>
              <w:rPr>
                <w:rFonts w:ascii="宋体" w:hAnsi="宋体" w:cs="宋体" w:hint="eastAsia"/>
                <w:noProof/>
                <w:color w:val="000000"/>
                <w:kern w:val="0"/>
                <w:sz w:val="22"/>
                <w:lang w:bidi="ar"/>
              </w:rPr>
              <w:drawing>
                <wp:inline distT="0" distB="0" distL="114300" distR="114300" wp14:anchorId="7EAAB6A5" wp14:editId="7EAAB6A6">
                  <wp:extent cx="1576070" cy="1075055"/>
                  <wp:effectExtent l="0" t="0" r="5080" b="10795"/>
                  <wp:docPr id="93" name="图片 1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descr="IMG_260"/>
                          <pic:cNvPicPr>
                            <a:picLocks noChangeAspect="1"/>
                          </pic:cNvPicPr>
                        </pic:nvPicPr>
                        <pic:blipFill>
                          <a:blip r:embed="rId24"/>
                          <a:stretch>
                            <a:fillRect/>
                          </a:stretch>
                        </pic:blipFill>
                        <pic:spPr>
                          <a:xfrm>
                            <a:off x="0" y="0"/>
                            <a:ext cx="1576070" cy="1075055"/>
                          </a:xfrm>
                          <a:prstGeom prst="rect">
                            <a:avLst/>
                          </a:prstGeom>
                          <a:noFill/>
                          <a:ln w="9525">
                            <a:noFill/>
                          </a:ln>
                        </pic:spPr>
                      </pic:pic>
                    </a:graphicData>
                  </a:graphic>
                </wp:inline>
              </w:drawing>
            </w:r>
          </w:p>
        </w:tc>
      </w:tr>
      <w:tr w:rsidR="0051459B" w14:paraId="7EAAB4EA" w14:textId="77777777">
        <w:trPr>
          <w:trHeight w:val="90"/>
        </w:trPr>
        <w:tc>
          <w:tcPr>
            <w:tcW w:w="100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4E3" w14:textId="77777777" w:rsidR="0051459B" w:rsidRDefault="00D60EEC">
            <w:pPr>
              <w:widowControl/>
              <w:jc w:val="center"/>
              <w:textAlignment w:val="center"/>
              <w:rPr>
                <w:rFonts w:ascii="宋体" w:hAnsi="宋体" w:cs="宋体"/>
                <w:color w:val="000000"/>
                <w:kern w:val="0"/>
                <w:sz w:val="22"/>
                <w:lang w:bidi="ar"/>
              </w:rPr>
            </w:pPr>
            <w:r>
              <w:rPr>
                <w:rFonts w:ascii="宋体" w:hAnsi="宋体" w:cs="宋体" w:hint="eastAsia"/>
                <w:color w:val="000000"/>
                <w:kern w:val="0"/>
                <w:sz w:val="22"/>
                <w:lang w:bidi="ar"/>
              </w:rPr>
              <w:t>售价(人</w:t>
            </w:r>
            <w:r>
              <w:rPr>
                <w:rFonts w:ascii="宋体" w:hAnsi="宋体" w:cs="宋体" w:hint="eastAsia"/>
                <w:color w:val="000000"/>
                <w:kern w:val="0"/>
                <w:sz w:val="22"/>
                <w:lang w:bidi="ar"/>
              </w:rPr>
              <w:lastRenderedPageBreak/>
              <w:t>民币）</w:t>
            </w:r>
          </w:p>
        </w:tc>
        <w:tc>
          <w:tcPr>
            <w:tcW w:w="2268" w:type="dxa"/>
            <w:tcBorders>
              <w:top w:val="single" w:sz="4" w:space="0" w:color="000000"/>
              <w:left w:val="single" w:sz="4" w:space="0" w:color="000000"/>
              <w:bottom w:val="single" w:sz="4" w:space="0" w:color="000000"/>
              <w:right w:val="single" w:sz="4" w:space="0" w:color="000000"/>
            </w:tcBorders>
            <w:shd w:val="clear" w:color="auto" w:fill="auto"/>
            <w:noWrap/>
          </w:tcPr>
          <w:p w14:paraId="7EAAB4E4" w14:textId="77777777" w:rsidR="0051459B" w:rsidRDefault="00D60EEC">
            <w:pPr>
              <w:widowControl/>
              <w:jc w:val="center"/>
              <w:textAlignment w:val="top"/>
              <w:rPr>
                <w:rFonts w:ascii="宋体" w:hAnsi="宋体" w:cs="宋体"/>
                <w:color w:val="000000"/>
                <w:kern w:val="0"/>
                <w:sz w:val="22"/>
                <w:bdr w:val="single" w:sz="4" w:space="0" w:color="000000"/>
                <w:lang w:bidi="ar"/>
              </w:rPr>
            </w:pPr>
            <w:r>
              <w:rPr>
                <w:rFonts w:ascii="宋体" w:hAnsi="宋体" w:cs="宋体" w:hint="eastAsia"/>
                <w:color w:val="000000"/>
                <w:kern w:val="0"/>
                <w:sz w:val="22"/>
                <w:lang w:bidi="ar"/>
              </w:rPr>
              <w:lastRenderedPageBreak/>
              <w:t>未定</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7EAAB4E5" w14:textId="77777777" w:rsidR="0051459B" w:rsidRDefault="00D60EEC">
            <w:pPr>
              <w:widowControl/>
              <w:jc w:val="center"/>
              <w:textAlignment w:val="top"/>
              <w:rPr>
                <w:rFonts w:ascii="宋体" w:hAnsi="宋体" w:cs="宋体"/>
                <w:color w:val="000000"/>
                <w:kern w:val="0"/>
                <w:sz w:val="22"/>
                <w:lang w:bidi="ar"/>
              </w:rPr>
            </w:pPr>
            <w:r>
              <w:rPr>
                <w:rFonts w:ascii="宋体" w:hAnsi="宋体" w:cs="宋体" w:hint="eastAsia"/>
                <w:color w:val="000000"/>
                <w:kern w:val="0"/>
                <w:sz w:val="22"/>
                <w:lang w:bidi="ar"/>
              </w:rPr>
              <w:t>14,990,000</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7EAAB4E6" w14:textId="26C0652E" w:rsidR="0051459B" w:rsidRDefault="00D60EEC">
            <w:pPr>
              <w:widowControl/>
              <w:jc w:val="center"/>
              <w:textAlignment w:val="top"/>
              <w:rPr>
                <w:rFonts w:ascii="宋体" w:hAnsi="宋体" w:cs="宋体"/>
                <w:color w:val="000000"/>
                <w:kern w:val="0"/>
                <w:sz w:val="22"/>
                <w:lang w:bidi="ar"/>
              </w:rPr>
            </w:pPr>
            <w:r>
              <w:rPr>
                <w:rFonts w:ascii="宋体" w:hAnsi="宋体" w:cs="宋体" w:hint="eastAsia"/>
                <w:color w:val="000000"/>
                <w:kern w:val="0"/>
                <w:sz w:val="22"/>
                <w:lang w:bidi="ar"/>
              </w:rPr>
              <w:t>15</w:t>
            </w:r>
            <w:r w:rsidR="00512796">
              <w:rPr>
                <w:rFonts w:ascii="宋体" w:hAnsi="宋体" w:cs="宋体" w:hint="eastAsia"/>
                <w:color w:val="000000"/>
                <w:kern w:val="0"/>
                <w:sz w:val="22"/>
                <w:lang w:bidi="ar"/>
              </w:rPr>
              <w:t>,</w:t>
            </w:r>
            <w:r>
              <w:rPr>
                <w:rFonts w:ascii="宋体" w:hAnsi="宋体" w:cs="宋体" w:hint="eastAsia"/>
                <w:color w:val="000000"/>
                <w:kern w:val="0"/>
                <w:sz w:val="22"/>
                <w:lang w:bidi="ar"/>
              </w:rPr>
              <w:t>498</w:t>
            </w:r>
            <w:r w:rsidR="00512796">
              <w:rPr>
                <w:rFonts w:ascii="宋体" w:hAnsi="宋体" w:cs="宋体" w:hint="eastAsia"/>
                <w:color w:val="000000"/>
                <w:kern w:val="0"/>
                <w:sz w:val="22"/>
                <w:lang w:bidi="ar"/>
              </w:rPr>
              <w:t>,</w:t>
            </w:r>
            <w:r>
              <w:rPr>
                <w:rFonts w:ascii="宋体" w:hAnsi="宋体" w:cs="宋体" w:hint="eastAsia"/>
                <w:color w:val="000000"/>
                <w:kern w:val="0"/>
                <w:sz w:val="22"/>
                <w:lang w:bidi="ar"/>
              </w:rPr>
              <w:t>900</w:t>
            </w:r>
          </w:p>
        </w:tc>
        <w:tc>
          <w:tcPr>
            <w:tcW w:w="2268" w:type="dxa"/>
            <w:tcBorders>
              <w:top w:val="single" w:sz="4" w:space="0" w:color="000000"/>
              <w:left w:val="single" w:sz="4" w:space="0" w:color="000000"/>
              <w:bottom w:val="single" w:sz="4" w:space="0" w:color="000000"/>
              <w:right w:val="single" w:sz="4" w:space="0" w:color="000000"/>
            </w:tcBorders>
            <w:shd w:val="clear" w:color="auto" w:fill="auto"/>
          </w:tcPr>
          <w:p w14:paraId="7EAAB4E7" w14:textId="4704554C" w:rsidR="0051459B" w:rsidRDefault="00D60EEC">
            <w:pPr>
              <w:widowControl/>
              <w:jc w:val="center"/>
              <w:textAlignment w:val="top"/>
              <w:rPr>
                <w:rFonts w:ascii="宋体" w:hAnsi="宋体" w:cs="宋体"/>
                <w:color w:val="000000"/>
                <w:kern w:val="0"/>
                <w:sz w:val="22"/>
                <w:lang w:bidi="ar"/>
              </w:rPr>
            </w:pPr>
            <w:r>
              <w:rPr>
                <w:rFonts w:ascii="宋体" w:hAnsi="宋体" w:cs="宋体" w:hint="eastAsia"/>
                <w:color w:val="000000"/>
                <w:kern w:val="0"/>
                <w:sz w:val="22"/>
                <w:lang w:bidi="ar"/>
              </w:rPr>
              <w:t>9</w:t>
            </w:r>
            <w:r w:rsidR="00512796">
              <w:rPr>
                <w:rFonts w:ascii="宋体" w:hAnsi="宋体" w:cs="宋体" w:hint="eastAsia"/>
                <w:color w:val="000000"/>
                <w:kern w:val="0"/>
                <w:sz w:val="22"/>
                <w:lang w:bidi="ar"/>
              </w:rPr>
              <w:t>,</w:t>
            </w:r>
            <w:r>
              <w:rPr>
                <w:rFonts w:ascii="宋体" w:hAnsi="宋体" w:cs="宋体" w:hint="eastAsia"/>
                <w:color w:val="000000"/>
                <w:kern w:val="0"/>
                <w:sz w:val="22"/>
                <w:lang w:bidi="ar"/>
              </w:rPr>
              <w:t>800</w:t>
            </w:r>
            <w:r w:rsidR="00512796">
              <w:rPr>
                <w:rFonts w:ascii="宋体" w:hAnsi="宋体" w:cs="宋体" w:hint="eastAsia"/>
                <w:color w:val="000000"/>
                <w:kern w:val="0"/>
                <w:sz w:val="22"/>
                <w:lang w:bidi="ar"/>
              </w:rPr>
              <w:t>,</w:t>
            </w:r>
            <w:r>
              <w:rPr>
                <w:rFonts w:ascii="宋体" w:hAnsi="宋体" w:cs="宋体" w:hint="eastAsia"/>
                <w:color w:val="000000"/>
                <w:kern w:val="0"/>
                <w:sz w:val="22"/>
                <w:lang w:bidi="ar"/>
              </w:rPr>
              <w:t>000</w:t>
            </w:r>
          </w:p>
          <w:p w14:paraId="7EAAB4E8" w14:textId="77777777" w:rsidR="0051459B" w:rsidRDefault="00D60EEC">
            <w:pPr>
              <w:widowControl/>
              <w:jc w:val="center"/>
              <w:textAlignment w:val="top"/>
              <w:rPr>
                <w:rFonts w:ascii="宋体" w:hAnsi="宋体" w:cs="宋体"/>
                <w:color w:val="000000"/>
                <w:kern w:val="0"/>
                <w:sz w:val="22"/>
                <w:lang w:bidi="ar"/>
              </w:rPr>
            </w:pPr>
            <w:r>
              <w:rPr>
                <w:rFonts w:ascii="宋体" w:hAnsi="宋体" w:cs="宋体" w:hint="eastAsia"/>
                <w:color w:val="000000"/>
                <w:kern w:val="0"/>
                <w:sz w:val="22"/>
                <w:lang w:bidi="ar"/>
              </w:rPr>
              <w:lastRenderedPageBreak/>
              <w:t>（前代产品）</w:t>
            </w:r>
          </w:p>
        </w:tc>
        <w:tc>
          <w:tcPr>
            <w:tcW w:w="2268" w:type="dxa"/>
            <w:tcBorders>
              <w:top w:val="single" w:sz="4" w:space="0" w:color="auto"/>
              <w:left w:val="single" w:sz="4" w:space="0" w:color="000000"/>
              <w:bottom w:val="single" w:sz="4" w:space="0" w:color="000000"/>
              <w:right w:val="single" w:sz="4" w:space="0" w:color="000000"/>
            </w:tcBorders>
            <w:shd w:val="clear" w:color="auto" w:fill="auto"/>
            <w:noWrap/>
            <w:vAlign w:val="center"/>
          </w:tcPr>
          <w:p w14:paraId="7EAAB4E9" w14:textId="77777777" w:rsidR="0051459B" w:rsidRDefault="00D60EEC">
            <w:pPr>
              <w:widowControl/>
              <w:jc w:val="center"/>
              <w:textAlignment w:val="center"/>
              <w:rPr>
                <w:rFonts w:ascii="宋体" w:hAnsi="宋体" w:cs="宋体"/>
                <w:color w:val="000000"/>
                <w:kern w:val="0"/>
                <w:sz w:val="22"/>
                <w:lang w:bidi="ar"/>
              </w:rPr>
            </w:pPr>
            <w:r>
              <w:rPr>
                <w:rFonts w:ascii="宋体" w:hAnsi="宋体" w:cs="宋体" w:hint="eastAsia"/>
                <w:color w:val="000000"/>
                <w:kern w:val="0"/>
                <w:sz w:val="22"/>
                <w:lang w:bidi="ar"/>
              </w:rPr>
              <w:lastRenderedPageBreak/>
              <w:t>未知</w:t>
            </w:r>
          </w:p>
        </w:tc>
      </w:tr>
    </w:tbl>
    <w:p w14:paraId="7EAAB4EB" w14:textId="77777777" w:rsidR="0051459B" w:rsidRDefault="0051459B">
      <w:pPr>
        <w:spacing w:beforeLines="20" w:before="62" w:afterLines="20" w:after="62"/>
        <w:ind w:firstLineChars="200" w:firstLine="480"/>
        <w:jc w:val="center"/>
        <w:rPr>
          <w:sz w:val="24"/>
          <w:szCs w:val="24"/>
        </w:rPr>
        <w:sectPr w:rsidR="0051459B">
          <w:type w:val="continuous"/>
          <w:pgSz w:w="16838" w:h="11906" w:orient="landscape"/>
          <w:pgMar w:top="1134" w:right="1134" w:bottom="1134" w:left="1134" w:header="454" w:footer="992" w:gutter="0"/>
          <w:cols w:space="720"/>
          <w:docGrid w:type="lines" w:linePitch="312"/>
        </w:sectPr>
      </w:pPr>
    </w:p>
    <w:p w14:paraId="7EAAB4EC" w14:textId="77777777" w:rsidR="0051459B" w:rsidRDefault="0051459B">
      <w:pPr>
        <w:spacing w:beforeLines="20" w:before="62" w:afterLines="20" w:after="62"/>
        <w:ind w:firstLineChars="200" w:firstLine="480"/>
        <w:jc w:val="center"/>
        <w:rPr>
          <w:sz w:val="24"/>
          <w:szCs w:val="24"/>
        </w:rPr>
      </w:pPr>
    </w:p>
    <w:p w14:paraId="7EAAB4ED" w14:textId="77777777" w:rsidR="0051459B" w:rsidRDefault="00D60EEC">
      <w:pPr>
        <w:pStyle w:val="2"/>
        <w:rPr>
          <w:szCs w:val="24"/>
        </w:rPr>
      </w:pPr>
      <w:bookmarkStart w:id="16" w:name="_Toc11644"/>
      <w:r>
        <w:rPr>
          <w:rFonts w:hint="eastAsia"/>
          <w:szCs w:val="24"/>
        </w:rPr>
        <w:t>临床调研</w:t>
      </w:r>
      <w:bookmarkEnd w:id="16"/>
    </w:p>
    <w:p w14:paraId="7EAAB4EE" w14:textId="77777777" w:rsidR="0051459B" w:rsidRDefault="00D60EEC">
      <w:pPr>
        <w:rPr>
          <w:sz w:val="24"/>
          <w:szCs w:val="24"/>
        </w:rPr>
      </w:pPr>
      <w:r>
        <w:rPr>
          <w:rFonts w:hint="eastAsia"/>
          <w:sz w:val="24"/>
          <w:szCs w:val="24"/>
        </w:rPr>
        <w:t xml:space="preserve">  </w:t>
      </w:r>
      <w:r>
        <w:rPr>
          <w:rFonts w:hint="eastAsia"/>
          <w:sz w:val="24"/>
          <w:szCs w:val="24"/>
        </w:rPr>
        <w:t>通过已上市的产品</w:t>
      </w:r>
      <w:r>
        <w:rPr>
          <w:rFonts w:hint="eastAsia"/>
          <w:sz w:val="24"/>
          <w:szCs w:val="24"/>
        </w:rPr>
        <w:t>SY-002</w:t>
      </w:r>
      <w:r>
        <w:rPr>
          <w:rFonts w:hint="eastAsia"/>
          <w:sz w:val="24"/>
          <w:szCs w:val="24"/>
        </w:rPr>
        <w:t>与前代产品</w:t>
      </w:r>
      <w:r>
        <w:rPr>
          <w:rFonts w:hint="eastAsia"/>
          <w:sz w:val="24"/>
          <w:szCs w:val="24"/>
        </w:rPr>
        <w:t>MS-001</w:t>
      </w:r>
      <w:r>
        <w:rPr>
          <w:rFonts w:hint="eastAsia"/>
          <w:sz w:val="24"/>
          <w:szCs w:val="24"/>
        </w:rPr>
        <w:t>的临床反馈，得出医生的以下意见：</w:t>
      </w:r>
    </w:p>
    <w:p w14:paraId="7EAAB4EF" w14:textId="77777777" w:rsidR="0051459B" w:rsidRDefault="00D60EEC">
      <w:pPr>
        <w:numPr>
          <w:ilvl w:val="0"/>
          <w:numId w:val="2"/>
        </w:numPr>
        <w:rPr>
          <w:sz w:val="24"/>
          <w:szCs w:val="24"/>
        </w:rPr>
      </w:pPr>
      <w:r>
        <w:rPr>
          <w:rFonts w:hint="eastAsia"/>
          <w:sz w:val="24"/>
          <w:szCs w:val="24"/>
        </w:rPr>
        <w:t>拖动机械臂费力，且需要手动解锁；</w:t>
      </w:r>
    </w:p>
    <w:p w14:paraId="7EAAB4F0" w14:textId="77777777" w:rsidR="0051459B" w:rsidRDefault="00D60EEC">
      <w:pPr>
        <w:numPr>
          <w:ilvl w:val="0"/>
          <w:numId w:val="2"/>
        </w:numPr>
        <w:rPr>
          <w:sz w:val="24"/>
          <w:szCs w:val="24"/>
        </w:rPr>
      </w:pPr>
      <w:r>
        <w:rPr>
          <w:rFonts w:hint="eastAsia"/>
          <w:sz w:val="24"/>
          <w:szCs w:val="24"/>
        </w:rPr>
        <w:t>当前机器人不够小巧；</w:t>
      </w:r>
    </w:p>
    <w:p w14:paraId="7EAAB4F1" w14:textId="77777777" w:rsidR="0051459B" w:rsidRDefault="00D60EEC">
      <w:pPr>
        <w:numPr>
          <w:ilvl w:val="0"/>
          <w:numId w:val="2"/>
        </w:numPr>
        <w:rPr>
          <w:sz w:val="24"/>
          <w:szCs w:val="24"/>
        </w:rPr>
      </w:pPr>
      <w:r>
        <w:rPr>
          <w:rFonts w:hint="eastAsia"/>
          <w:sz w:val="24"/>
          <w:szCs w:val="24"/>
        </w:rPr>
        <w:t>有时术中定位位置与规划位置存在偏差；</w:t>
      </w:r>
    </w:p>
    <w:p w14:paraId="7EAAB4F2" w14:textId="77777777" w:rsidR="0051459B" w:rsidRDefault="00D60EEC">
      <w:pPr>
        <w:numPr>
          <w:ilvl w:val="0"/>
          <w:numId w:val="2"/>
        </w:numPr>
        <w:rPr>
          <w:sz w:val="24"/>
          <w:szCs w:val="24"/>
        </w:rPr>
      </w:pPr>
      <w:r>
        <w:rPr>
          <w:rFonts w:hint="eastAsia"/>
          <w:sz w:val="24"/>
          <w:szCs w:val="24"/>
        </w:rPr>
        <w:t>手术当中不能实时监测</w:t>
      </w:r>
      <w:r>
        <w:rPr>
          <w:rFonts w:hint="eastAsia"/>
          <w:b/>
          <w:bCs/>
          <w:sz w:val="24"/>
          <w:szCs w:val="24"/>
        </w:rPr>
        <w:t>病人移动</w:t>
      </w:r>
      <w:r>
        <w:rPr>
          <w:rFonts w:hint="eastAsia"/>
          <w:sz w:val="24"/>
          <w:szCs w:val="24"/>
        </w:rPr>
        <w:t>，一旦位置变化，定位需重新从头开始，</w:t>
      </w:r>
      <w:r>
        <w:rPr>
          <w:rFonts w:hint="eastAsia"/>
          <w:b/>
          <w:bCs/>
          <w:sz w:val="24"/>
          <w:szCs w:val="24"/>
        </w:rPr>
        <w:t>手术时间</w:t>
      </w:r>
      <w:r>
        <w:rPr>
          <w:rFonts w:hint="eastAsia"/>
          <w:sz w:val="24"/>
          <w:szCs w:val="24"/>
        </w:rPr>
        <w:t>会增长；</w:t>
      </w:r>
    </w:p>
    <w:p w14:paraId="7EAAB4F3" w14:textId="77777777" w:rsidR="0051459B" w:rsidRPr="00B72EBC" w:rsidRDefault="00D60EEC">
      <w:pPr>
        <w:numPr>
          <w:ilvl w:val="0"/>
          <w:numId w:val="2"/>
        </w:numPr>
        <w:rPr>
          <w:sz w:val="24"/>
          <w:szCs w:val="24"/>
        </w:rPr>
      </w:pPr>
      <w:r w:rsidRPr="00B72EBC">
        <w:rPr>
          <w:rFonts w:hint="eastAsia"/>
          <w:sz w:val="24"/>
          <w:szCs w:val="24"/>
        </w:rPr>
        <w:t>希望能实时监测进针通道是否安全；</w:t>
      </w:r>
    </w:p>
    <w:p w14:paraId="7EAAB4F4" w14:textId="4AF35762" w:rsidR="0051459B" w:rsidRDefault="00D60EEC">
      <w:pPr>
        <w:numPr>
          <w:ilvl w:val="0"/>
          <w:numId w:val="2"/>
        </w:numPr>
        <w:rPr>
          <w:sz w:val="24"/>
          <w:szCs w:val="24"/>
        </w:rPr>
      </w:pPr>
      <w:r>
        <w:rPr>
          <w:rFonts w:hint="eastAsia"/>
          <w:sz w:val="24"/>
          <w:szCs w:val="24"/>
        </w:rPr>
        <w:t>目前的前端器械种类小，只能适配少数术式；</w:t>
      </w:r>
    </w:p>
    <w:p w14:paraId="7EAAB4F5" w14:textId="77777777" w:rsidR="0051459B" w:rsidRDefault="00D60EEC">
      <w:pPr>
        <w:numPr>
          <w:ilvl w:val="0"/>
          <w:numId w:val="2"/>
        </w:numPr>
        <w:rPr>
          <w:sz w:val="24"/>
          <w:szCs w:val="24"/>
        </w:rPr>
      </w:pPr>
      <w:r>
        <w:rPr>
          <w:rFonts w:hint="eastAsia"/>
          <w:sz w:val="24"/>
          <w:szCs w:val="24"/>
        </w:rPr>
        <w:t>设备学习曲线长，需要大量时间掌握和精通；</w:t>
      </w:r>
    </w:p>
    <w:p w14:paraId="7EAAB4F6" w14:textId="77777777" w:rsidR="0051459B" w:rsidRDefault="00D60EEC">
      <w:pPr>
        <w:numPr>
          <w:ilvl w:val="0"/>
          <w:numId w:val="2"/>
        </w:numPr>
        <w:rPr>
          <w:sz w:val="24"/>
          <w:szCs w:val="24"/>
        </w:rPr>
      </w:pPr>
      <w:r>
        <w:rPr>
          <w:rFonts w:hint="eastAsia"/>
          <w:sz w:val="24"/>
          <w:szCs w:val="24"/>
        </w:rPr>
        <w:t>置针时有一定概率滑针，导致置针偏差较大。</w:t>
      </w:r>
    </w:p>
    <w:p w14:paraId="7EAAB4F7" w14:textId="77777777" w:rsidR="0051459B" w:rsidRDefault="00D60EEC">
      <w:pPr>
        <w:pStyle w:val="2"/>
        <w:rPr>
          <w:szCs w:val="24"/>
        </w:rPr>
      </w:pPr>
      <w:bookmarkStart w:id="17" w:name="_Toc23810"/>
      <w:r>
        <w:rPr>
          <w:rFonts w:hint="eastAsia"/>
          <w:szCs w:val="24"/>
        </w:rPr>
        <w:lastRenderedPageBreak/>
        <w:t>法规</w:t>
      </w:r>
      <w:bookmarkEnd w:id="12"/>
      <w:r>
        <w:rPr>
          <w:rFonts w:hint="eastAsia"/>
          <w:szCs w:val="24"/>
        </w:rPr>
        <w:t>调研</w:t>
      </w:r>
      <w:bookmarkEnd w:id="17"/>
    </w:p>
    <w:p w14:paraId="7EAAB4F8" w14:textId="77777777" w:rsidR="0051459B" w:rsidRDefault="00D60EEC">
      <w:pPr>
        <w:pStyle w:val="3"/>
        <w:rPr>
          <w:sz w:val="24"/>
          <w:szCs w:val="24"/>
        </w:rPr>
      </w:pPr>
      <w:r>
        <w:rPr>
          <w:rFonts w:hint="eastAsia"/>
          <w:sz w:val="24"/>
          <w:szCs w:val="24"/>
        </w:rPr>
        <w:t>同类产品注册信息</w:t>
      </w:r>
      <w:bookmarkStart w:id="18" w:name="_Toc3588"/>
    </w:p>
    <w:p w14:paraId="7EAAB4F9" w14:textId="77777777" w:rsidR="0051459B" w:rsidRDefault="00D60EEC">
      <w:pPr>
        <w:pStyle w:val="4"/>
        <w:rPr>
          <w:sz w:val="24"/>
          <w:szCs w:val="24"/>
        </w:rPr>
      </w:pPr>
      <w:r>
        <w:rPr>
          <w:rFonts w:hint="eastAsia"/>
          <w:sz w:val="24"/>
          <w:szCs w:val="24"/>
        </w:rPr>
        <w:t>北京天智航医疗科技股份有限公司</w:t>
      </w:r>
    </w:p>
    <w:p w14:paraId="7EAAB4FA" w14:textId="77777777" w:rsidR="0051459B" w:rsidRDefault="00D60EEC">
      <w:pPr>
        <w:rPr>
          <w:sz w:val="24"/>
          <w:szCs w:val="24"/>
        </w:rPr>
      </w:pPr>
      <w:r>
        <w:rPr>
          <w:noProof/>
          <w:sz w:val="24"/>
          <w:szCs w:val="24"/>
        </w:rPr>
        <w:drawing>
          <wp:inline distT="0" distB="0" distL="114300" distR="114300" wp14:anchorId="7EAAB6A7" wp14:editId="7EAAB6A8">
            <wp:extent cx="6113145" cy="3733800"/>
            <wp:effectExtent l="0" t="0" r="1905" b="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25"/>
                    <a:stretch>
                      <a:fillRect/>
                    </a:stretch>
                  </pic:blipFill>
                  <pic:spPr>
                    <a:xfrm>
                      <a:off x="0" y="0"/>
                      <a:ext cx="6113145" cy="3733800"/>
                    </a:xfrm>
                    <a:prstGeom prst="rect">
                      <a:avLst/>
                    </a:prstGeom>
                    <a:noFill/>
                    <a:ln>
                      <a:noFill/>
                    </a:ln>
                  </pic:spPr>
                </pic:pic>
              </a:graphicData>
            </a:graphic>
          </wp:inline>
        </w:drawing>
      </w:r>
    </w:p>
    <w:p w14:paraId="7EAAB4FB" w14:textId="77777777" w:rsidR="0051459B" w:rsidRDefault="00D60EEC">
      <w:pPr>
        <w:rPr>
          <w:sz w:val="24"/>
          <w:szCs w:val="24"/>
        </w:rPr>
      </w:pPr>
      <w:r>
        <w:rPr>
          <w:noProof/>
          <w:sz w:val="24"/>
          <w:szCs w:val="24"/>
        </w:rPr>
        <w:drawing>
          <wp:inline distT="0" distB="0" distL="114300" distR="114300" wp14:anchorId="7EAAB6A9" wp14:editId="7EAAB6AA">
            <wp:extent cx="6111240" cy="3496945"/>
            <wp:effectExtent l="0" t="0" r="3810" b="825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26"/>
                    <a:stretch>
                      <a:fillRect/>
                    </a:stretch>
                  </pic:blipFill>
                  <pic:spPr>
                    <a:xfrm>
                      <a:off x="0" y="0"/>
                      <a:ext cx="6111240" cy="3496945"/>
                    </a:xfrm>
                    <a:prstGeom prst="rect">
                      <a:avLst/>
                    </a:prstGeom>
                    <a:noFill/>
                    <a:ln>
                      <a:noFill/>
                    </a:ln>
                  </pic:spPr>
                </pic:pic>
              </a:graphicData>
            </a:graphic>
          </wp:inline>
        </w:drawing>
      </w:r>
    </w:p>
    <w:p w14:paraId="7EAAB4FC" w14:textId="77777777" w:rsidR="0051459B" w:rsidRDefault="00D60EEC">
      <w:pPr>
        <w:pStyle w:val="4"/>
        <w:rPr>
          <w:sz w:val="24"/>
          <w:szCs w:val="24"/>
        </w:rPr>
      </w:pPr>
      <w:r>
        <w:rPr>
          <w:sz w:val="24"/>
          <w:szCs w:val="24"/>
        </w:rPr>
        <w:lastRenderedPageBreak/>
        <w:t>美智睿机器人科技有限公司</w:t>
      </w:r>
      <w:r>
        <w:rPr>
          <w:sz w:val="24"/>
          <w:szCs w:val="24"/>
        </w:rPr>
        <w:t xml:space="preserve"> </w:t>
      </w:r>
      <w:proofErr w:type="spellStart"/>
      <w:r>
        <w:rPr>
          <w:sz w:val="24"/>
          <w:szCs w:val="24"/>
        </w:rPr>
        <w:t>Mazor</w:t>
      </w:r>
      <w:proofErr w:type="spellEnd"/>
      <w:r>
        <w:rPr>
          <w:sz w:val="24"/>
          <w:szCs w:val="24"/>
        </w:rPr>
        <w:t xml:space="preserve"> Robotics Ltd.</w:t>
      </w:r>
    </w:p>
    <w:p w14:paraId="7EAAB4FD" w14:textId="77777777" w:rsidR="0051459B" w:rsidRDefault="00D60EEC">
      <w:pPr>
        <w:rPr>
          <w:sz w:val="24"/>
          <w:szCs w:val="24"/>
        </w:rPr>
      </w:pPr>
      <w:r>
        <w:rPr>
          <w:noProof/>
          <w:sz w:val="24"/>
          <w:szCs w:val="24"/>
        </w:rPr>
        <w:drawing>
          <wp:inline distT="0" distB="0" distL="114300" distR="114300" wp14:anchorId="7EAAB6AB" wp14:editId="7EAAB6AC">
            <wp:extent cx="6118860" cy="3609340"/>
            <wp:effectExtent l="0" t="0" r="15240" b="1016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27"/>
                    <a:stretch>
                      <a:fillRect/>
                    </a:stretch>
                  </pic:blipFill>
                  <pic:spPr>
                    <a:xfrm>
                      <a:off x="0" y="0"/>
                      <a:ext cx="6118860" cy="3609340"/>
                    </a:xfrm>
                    <a:prstGeom prst="rect">
                      <a:avLst/>
                    </a:prstGeom>
                    <a:noFill/>
                    <a:ln>
                      <a:noFill/>
                    </a:ln>
                  </pic:spPr>
                </pic:pic>
              </a:graphicData>
            </a:graphic>
          </wp:inline>
        </w:drawing>
      </w:r>
    </w:p>
    <w:p w14:paraId="7EAAB4FE" w14:textId="77777777" w:rsidR="0051459B" w:rsidRDefault="00D60EEC">
      <w:pPr>
        <w:pStyle w:val="4"/>
        <w:rPr>
          <w:sz w:val="24"/>
          <w:szCs w:val="24"/>
        </w:rPr>
      </w:pPr>
      <w:r>
        <w:rPr>
          <w:sz w:val="24"/>
          <w:szCs w:val="24"/>
        </w:rPr>
        <w:t>迈梭机器人科技有限公司</w:t>
      </w:r>
      <w:proofErr w:type="spellStart"/>
      <w:r>
        <w:rPr>
          <w:sz w:val="24"/>
          <w:szCs w:val="24"/>
        </w:rPr>
        <w:t>Mazor</w:t>
      </w:r>
      <w:proofErr w:type="spellEnd"/>
      <w:r>
        <w:rPr>
          <w:sz w:val="24"/>
          <w:szCs w:val="24"/>
        </w:rPr>
        <w:t xml:space="preserve"> Robotics Ltd.</w:t>
      </w:r>
    </w:p>
    <w:p w14:paraId="7EAAB4FF" w14:textId="77777777" w:rsidR="0051459B" w:rsidRDefault="00D60EEC">
      <w:pPr>
        <w:rPr>
          <w:sz w:val="24"/>
          <w:szCs w:val="24"/>
        </w:rPr>
      </w:pPr>
      <w:r>
        <w:rPr>
          <w:noProof/>
          <w:sz w:val="24"/>
          <w:szCs w:val="24"/>
        </w:rPr>
        <w:drawing>
          <wp:inline distT="0" distB="0" distL="114300" distR="114300" wp14:anchorId="7EAAB6AD" wp14:editId="7EAAB6AE">
            <wp:extent cx="6113780" cy="3918585"/>
            <wp:effectExtent l="0" t="0" r="1270" b="571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28"/>
                    <a:stretch>
                      <a:fillRect/>
                    </a:stretch>
                  </pic:blipFill>
                  <pic:spPr>
                    <a:xfrm>
                      <a:off x="0" y="0"/>
                      <a:ext cx="6113780" cy="3918585"/>
                    </a:xfrm>
                    <a:prstGeom prst="rect">
                      <a:avLst/>
                    </a:prstGeom>
                    <a:noFill/>
                    <a:ln>
                      <a:noFill/>
                    </a:ln>
                  </pic:spPr>
                </pic:pic>
              </a:graphicData>
            </a:graphic>
          </wp:inline>
        </w:drawing>
      </w:r>
    </w:p>
    <w:p w14:paraId="7EAAB500" w14:textId="77777777" w:rsidR="0051459B" w:rsidRDefault="00D60EEC">
      <w:pPr>
        <w:pStyle w:val="4"/>
        <w:rPr>
          <w:sz w:val="24"/>
          <w:szCs w:val="24"/>
        </w:rPr>
      </w:pPr>
      <w:r>
        <w:rPr>
          <w:sz w:val="24"/>
          <w:szCs w:val="24"/>
        </w:rPr>
        <w:lastRenderedPageBreak/>
        <w:t>MEDTECH S.A.</w:t>
      </w:r>
    </w:p>
    <w:p w14:paraId="7EAAB501" w14:textId="77777777" w:rsidR="0051459B" w:rsidRDefault="00D60EEC">
      <w:pPr>
        <w:rPr>
          <w:sz w:val="24"/>
          <w:szCs w:val="24"/>
        </w:rPr>
      </w:pPr>
      <w:r>
        <w:rPr>
          <w:noProof/>
          <w:sz w:val="24"/>
          <w:szCs w:val="24"/>
        </w:rPr>
        <w:drawing>
          <wp:inline distT="0" distB="0" distL="114300" distR="114300" wp14:anchorId="7EAAB6AF" wp14:editId="7EAAB6B0">
            <wp:extent cx="6113780" cy="3939540"/>
            <wp:effectExtent l="0" t="0" r="1270" b="381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29"/>
                    <a:stretch>
                      <a:fillRect/>
                    </a:stretch>
                  </pic:blipFill>
                  <pic:spPr>
                    <a:xfrm>
                      <a:off x="0" y="0"/>
                      <a:ext cx="6113780" cy="3939540"/>
                    </a:xfrm>
                    <a:prstGeom prst="rect">
                      <a:avLst/>
                    </a:prstGeom>
                    <a:noFill/>
                    <a:ln>
                      <a:noFill/>
                    </a:ln>
                  </pic:spPr>
                </pic:pic>
              </a:graphicData>
            </a:graphic>
          </wp:inline>
        </w:drawing>
      </w:r>
    </w:p>
    <w:p w14:paraId="7EAAB502" w14:textId="77777777" w:rsidR="0051459B" w:rsidRDefault="0051459B">
      <w:pPr>
        <w:rPr>
          <w:sz w:val="24"/>
          <w:szCs w:val="24"/>
        </w:rPr>
      </w:pPr>
    </w:p>
    <w:p w14:paraId="7EAAB503" w14:textId="77777777" w:rsidR="0051459B" w:rsidRDefault="00D60EEC">
      <w:pPr>
        <w:pStyle w:val="4"/>
        <w:rPr>
          <w:sz w:val="24"/>
          <w:szCs w:val="24"/>
        </w:rPr>
      </w:pPr>
      <w:r>
        <w:rPr>
          <w:sz w:val="24"/>
          <w:szCs w:val="24"/>
        </w:rPr>
        <w:t>深圳市鑫君特智能医疗器械有限公司</w:t>
      </w:r>
    </w:p>
    <w:p w14:paraId="7EAAB504" w14:textId="77777777" w:rsidR="0051459B" w:rsidRDefault="00D60EEC">
      <w:pPr>
        <w:rPr>
          <w:sz w:val="24"/>
          <w:szCs w:val="24"/>
        </w:rPr>
      </w:pPr>
      <w:r>
        <w:rPr>
          <w:noProof/>
          <w:sz w:val="24"/>
          <w:szCs w:val="24"/>
        </w:rPr>
        <w:drawing>
          <wp:inline distT="0" distB="0" distL="114300" distR="114300" wp14:anchorId="7EAAB6B1" wp14:editId="7EAAB6B2">
            <wp:extent cx="6118860" cy="3232150"/>
            <wp:effectExtent l="0" t="0" r="15240" b="635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30"/>
                    <a:stretch>
                      <a:fillRect/>
                    </a:stretch>
                  </pic:blipFill>
                  <pic:spPr>
                    <a:xfrm>
                      <a:off x="0" y="0"/>
                      <a:ext cx="6118860" cy="3232150"/>
                    </a:xfrm>
                    <a:prstGeom prst="rect">
                      <a:avLst/>
                    </a:prstGeom>
                    <a:noFill/>
                    <a:ln>
                      <a:noFill/>
                    </a:ln>
                  </pic:spPr>
                </pic:pic>
              </a:graphicData>
            </a:graphic>
          </wp:inline>
        </w:drawing>
      </w:r>
    </w:p>
    <w:p w14:paraId="7EAAB505" w14:textId="77777777" w:rsidR="0051459B" w:rsidRDefault="00D60EEC">
      <w:pPr>
        <w:pStyle w:val="2"/>
        <w:rPr>
          <w:szCs w:val="24"/>
        </w:rPr>
      </w:pPr>
      <w:bookmarkStart w:id="19" w:name="_Toc8078"/>
      <w:r>
        <w:rPr>
          <w:rFonts w:hint="eastAsia"/>
          <w:szCs w:val="24"/>
        </w:rPr>
        <w:lastRenderedPageBreak/>
        <w:t>专利调研</w:t>
      </w:r>
      <w:bookmarkEnd w:id="18"/>
      <w:bookmarkEnd w:id="19"/>
    </w:p>
    <w:p w14:paraId="7EAAB506" w14:textId="77777777" w:rsidR="0051459B" w:rsidRDefault="00D60EEC">
      <w:pPr>
        <w:pStyle w:val="3"/>
        <w:rPr>
          <w:sz w:val="24"/>
          <w:szCs w:val="24"/>
        </w:rPr>
      </w:pPr>
      <w:r>
        <w:rPr>
          <w:rFonts w:hint="eastAsia"/>
          <w:sz w:val="24"/>
          <w:szCs w:val="24"/>
        </w:rPr>
        <w:t>同类产品知识产权状况</w:t>
      </w:r>
    </w:p>
    <w:p w14:paraId="7EAAB507" w14:textId="2BB966ED" w:rsidR="0051459B" w:rsidRDefault="00D60EEC">
      <w:pPr>
        <w:rPr>
          <w:sz w:val="24"/>
          <w:szCs w:val="24"/>
        </w:rPr>
      </w:pPr>
      <w:r>
        <w:rPr>
          <w:rFonts w:hint="eastAsia"/>
          <w:sz w:val="24"/>
          <w:szCs w:val="24"/>
        </w:rPr>
        <w:t xml:space="preserve">    </w:t>
      </w:r>
      <w:r>
        <w:rPr>
          <w:rFonts w:hint="eastAsia"/>
          <w:sz w:val="24"/>
          <w:szCs w:val="24"/>
        </w:rPr>
        <w:t>见《</w:t>
      </w:r>
      <w:r>
        <w:rPr>
          <w:rFonts w:hint="eastAsia"/>
          <w:sz w:val="24"/>
          <w:szCs w:val="24"/>
        </w:rPr>
        <w:t>MS-002</w:t>
      </w:r>
      <w:r>
        <w:rPr>
          <w:rFonts w:hint="eastAsia"/>
          <w:sz w:val="24"/>
          <w:szCs w:val="24"/>
        </w:rPr>
        <w:t>知识产权可行性</w:t>
      </w:r>
      <w:r w:rsidR="00D0324C">
        <w:rPr>
          <w:rFonts w:hint="eastAsia"/>
          <w:sz w:val="24"/>
          <w:szCs w:val="24"/>
        </w:rPr>
        <w:t>分析</w:t>
      </w:r>
      <w:r>
        <w:rPr>
          <w:rFonts w:hint="eastAsia"/>
          <w:sz w:val="24"/>
          <w:szCs w:val="24"/>
        </w:rPr>
        <w:t>报告》。</w:t>
      </w:r>
    </w:p>
    <w:p w14:paraId="7EAAB508" w14:textId="77777777" w:rsidR="0051459B" w:rsidRDefault="00D60EEC">
      <w:pPr>
        <w:pStyle w:val="3"/>
        <w:rPr>
          <w:sz w:val="24"/>
          <w:szCs w:val="24"/>
        </w:rPr>
      </w:pPr>
      <w:r>
        <w:rPr>
          <w:rFonts w:hint="eastAsia"/>
          <w:sz w:val="24"/>
          <w:szCs w:val="24"/>
        </w:rPr>
        <w:t>公司该类产品知识产权状况</w:t>
      </w:r>
    </w:p>
    <w:p w14:paraId="7EAAB509" w14:textId="77777777" w:rsidR="0051459B" w:rsidRDefault="00D60EEC">
      <w:pPr>
        <w:ind w:firstLineChars="200" w:firstLine="420"/>
        <w:rPr>
          <w:rFonts w:ascii="宋体" w:hAnsi="宋体" w:cs="宋体"/>
          <w:sz w:val="24"/>
          <w:szCs w:val="24"/>
        </w:rPr>
      </w:pPr>
      <w:r>
        <w:rPr>
          <w:rFonts w:ascii="宋体" w:hAnsi="宋体" w:cs="宋体" w:hint="eastAsia"/>
          <w:noProof/>
          <w:szCs w:val="20"/>
          <w:highlight w:val="yellow"/>
        </w:rPr>
        <w:drawing>
          <wp:anchor distT="0" distB="0" distL="114935" distR="114935" simplePos="0" relativeHeight="251680768" behindDoc="0" locked="0" layoutInCell="1" allowOverlap="1" wp14:anchorId="7EAAB6B3" wp14:editId="7EAAB6B4">
            <wp:simplePos x="0" y="0"/>
            <wp:positionH relativeFrom="column">
              <wp:posOffset>604520</wp:posOffset>
            </wp:positionH>
            <wp:positionV relativeFrom="paragraph">
              <wp:posOffset>340360</wp:posOffset>
            </wp:positionV>
            <wp:extent cx="4890770" cy="3136265"/>
            <wp:effectExtent l="0" t="0" r="5080" b="6985"/>
            <wp:wrapTopAndBottom/>
            <wp:docPr id="12" name="图片 12" descr="96e14c05a43ca200b9461eb51ae6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96e14c05a43ca200b9461eb51ae6e61"/>
                    <pic:cNvPicPr>
                      <a:picLocks noChangeAspect="1"/>
                    </pic:cNvPicPr>
                  </pic:nvPicPr>
                  <pic:blipFill>
                    <a:blip r:embed="rId31"/>
                    <a:stretch>
                      <a:fillRect/>
                    </a:stretch>
                  </pic:blipFill>
                  <pic:spPr>
                    <a:xfrm>
                      <a:off x="0" y="0"/>
                      <a:ext cx="4890770" cy="3136265"/>
                    </a:xfrm>
                    <a:prstGeom prst="rect">
                      <a:avLst/>
                    </a:prstGeom>
                  </pic:spPr>
                </pic:pic>
              </a:graphicData>
            </a:graphic>
          </wp:anchor>
        </w:drawing>
      </w:r>
      <w:r>
        <w:rPr>
          <w:rFonts w:ascii="宋体" w:hAnsi="宋体" w:cs="宋体" w:hint="eastAsia"/>
          <w:sz w:val="24"/>
          <w:szCs w:val="24"/>
        </w:rPr>
        <w:sym w:font="Wingdings 2" w:char="0052"/>
      </w:r>
      <w:r>
        <w:rPr>
          <w:rFonts w:ascii="宋体" w:hAnsi="宋体" w:cs="宋体" w:hint="eastAsia"/>
          <w:sz w:val="24"/>
          <w:szCs w:val="24"/>
        </w:rPr>
        <w:t xml:space="preserve">发明专利30项   </w:t>
      </w:r>
      <w:r>
        <w:rPr>
          <w:rFonts w:ascii="宋体" w:hAnsi="宋体" w:cs="宋体" w:hint="eastAsia"/>
          <w:sz w:val="24"/>
          <w:szCs w:val="24"/>
        </w:rPr>
        <w:sym w:font="Wingdings 2" w:char="0052"/>
      </w:r>
      <w:r>
        <w:rPr>
          <w:rFonts w:ascii="宋体" w:hAnsi="宋体" w:cs="宋体" w:hint="eastAsia"/>
          <w:sz w:val="24"/>
          <w:szCs w:val="24"/>
        </w:rPr>
        <w:t xml:space="preserve">实用新型专利6项 </w:t>
      </w:r>
      <w:bookmarkStart w:id="20" w:name="OLE_LINK1"/>
      <w:r>
        <w:rPr>
          <w:rFonts w:ascii="宋体" w:hAnsi="宋体" w:cs="宋体" w:hint="eastAsia"/>
          <w:sz w:val="24"/>
          <w:szCs w:val="24"/>
        </w:rPr>
        <w:t xml:space="preserve">    </w:t>
      </w:r>
      <w:bookmarkEnd w:id="20"/>
      <w:r>
        <w:rPr>
          <w:rFonts w:ascii="宋体" w:hAnsi="宋体" w:cs="宋体" w:hint="eastAsia"/>
          <w:sz w:val="24"/>
          <w:szCs w:val="24"/>
        </w:rPr>
        <w:sym w:font="Wingdings 2" w:char="0051"/>
      </w:r>
      <w:r>
        <w:rPr>
          <w:rFonts w:ascii="宋体" w:hAnsi="宋体" w:cs="宋体" w:hint="eastAsia"/>
          <w:sz w:val="24"/>
          <w:szCs w:val="24"/>
        </w:rPr>
        <w:t>外观专利</w:t>
      </w:r>
    </w:p>
    <w:p w14:paraId="7EAAB50A" w14:textId="77777777" w:rsidR="0051459B" w:rsidRDefault="0051459B">
      <w:pPr>
        <w:rPr>
          <w:sz w:val="24"/>
          <w:szCs w:val="24"/>
        </w:rPr>
      </w:pPr>
    </w:p>
    <w:p w14:paraId="7EAAB50B" w14:textId="77777777" w:rsidR="0051459B" w:rsidRDefault="00D60EEC">
      <w:pPr>
        <w:pStyle w:val="3"/>
        <w:rPr>
          <w:sz w:val="24"/>
          <w:szCs w:val="24"/>
        </w:rPr>
      </w:pPr>
      <w:r>
        <w:rPr>
          <w:rFonts w:hint="eastAsia"/>
          <w:sz w:val="24"/>
          <w:szCs w:val="24"/>
        </w:rPr>
        <w:t>专利布局方向</w:t>
      </w:r>
    </w:p>
    <w:p w14:paraId="7EAAB50C" w14:textId="77777777" w:rsidR="0051459B" w:rsidRDefault="00D60EEC">
      <w:pPr>
        <w:pStyle w:val="4"/>
      </w:pPr>
      <w:r>
        <w:rPr>
          <w:rFonts w:hint="eastAsia"/>
          <w:sz w:val="24"/>
          <w:szCs w:val="36"/>
        </w:rPr>
        <w:t>系统及方法</w:t>
      </w:r>
    </w:p>
    <w:p w14:paraId="7EAAB50D" w14:textId="679E41EB" w:rsidR="0051459B" w:rsidRDefault="00D60EEC">
      <w:pPr>
        <w:ind w:firstLineChars="200" w:firstLine="480"/>
        <w:rPr>
          <w:sz w:val="24"/>
          <w:szCs w:val="28"/>
        </w:rPr>
      </w:pPr>
      <w:r>
        <w:rPr>
          <w:sz w:val="24"/>
          <w:szCs w:val="28"/>
        </w:rPr>
        <w:t>CT-X</w:t>
      </w:r>
      <w:r>
        <w:rPr>
          <w:sz w:val="24"/>
          <w:szCs w:val="28"/>
        </w:rPr>
        <w:t>片配准</w:t>
      </w:r>
      <w:r>
        <w:rPr>
          <w:sz w:val="24"/>
          <w:szCs w:val="28"/>
        </w:rPr>
        <w:t>+</w:t>
      </w:r>
      <w:r>
        <w:rPr>
          <w:sz w:val="24"/>
          <w:szCs w:val="28"/>
        </w:rPr>
        <w:t>光学导航机器人系统；纯</w:t>
      </w:r>
      <w:r w:rsidR="000E2187">
        <w:rPr>
          <w:rFonts w:hint="eastAsia"/>
          <w:sz w:val="24"/>
          <w:szCs w:val="28"/>
        </w:rPr>
        <w:t>二</w:t>
      </w:r>
      <w:r>
        <w:rPr>
          <w:sz w:val="24"/>
          <w:szCs w:val="28"/>
        </w:rPr>
        <w:t>维配准</w:t>
      </w:r>
      <w:r>
        <w:rPr>
          <w:sz w:val="24"/>
          <w:szCs w:val="28"/>
        </w:rPr>
        <w:t>+</w:t>
      </w:r>
      <w:r>
        <w:rPr>
          <w:sz w:val="24"/>
          <w:szCs w:val="28"/>
        </w:rPr>
        <w:t>光学导航机器人系统；机械臂避障、路径规划算法；</w:t>
      </w:r>
      <w:r>
        <w:rPr>
          <w:sz w:val="24"/>
          <w:szCs w:val="28"/>
        </w:rPr>
        <w:t>CT/</w:t>
      </w:r>
      <w:r w:rsidR="000E2187">
        <w:rPr>
          <w:rFonts w:hint="eastAsia"/>
          <w:sz w:val="24"/>
          <w:szCs w:val="28"/>
        </w:rPr>
        <w:t>X</w:t>
      </w:r>
      <w:r>
        <w:rPr>
          <w:sz w:val="24"/>
          <w:szCs w:val="28"/>
        </w:rPr>
        <w:t>光图像处理算法；植入物路径规划算法。</w:t>
      </w:r>
    </w:p>
    <w:p w14:paraId="7EAAB50E" w14:textId="77777777" w:rsidR="0051459B" w:rsidRDefault="00D60EEC">
      <w:pPr>
        <w:pStyle w:val="4"/>
        <w:rPr>
          <w:sz w:val="24"/>
          <w:szCs w:val="36"/>
        </w:rPr>
      </w:pPr>
      <w:r>
        <w:rPr>
          <w:rFonts w:hint="eastAsia"/>
          <w:sz w:val="24"/>
          <w:szCs w:val="36"/>
        </w:rPr>
        <w:t>结构类</w:t>
      </w:r>
    </w:p>
    <w:p w14:paraId="7EAAB50F" w14:textId="77777777" w:rsidR="0051459B" w:rsidRDefault="00D60EEC">
      <w:pPr>
        <w:ind w:firstLineChars="200" w:firstLine="480"/>
      </w:pPr>
      <w:r>
        <w:rPr>
          <w:rFonts w:ascii="宋体" w:hAnsi="宋体" w:cs="宋体" w:hint="eastAsia"/>
          <w:sz w:val="24"/>
          <w:szCs w:val="24"/>
        </w:rPr>
        <w:t>机械臂末端器械(含示踪器，快装快卸结构配准版)，</w:t>
      </w:r>
      <w:r>
        <w:rPr>
          <w:rFonts w:ascii="宋体" w:hAnsi="宋体" w:cs="宋体" w:hint="eastAsia"/>
          <w:sz w:val="24"/>
          <w:szCs w:val="28"/>
        </w:rPr>
        <w:t>C臂机双层板+光学示踪器，置钉装置+光学示踪器等。</w:t>
      </w:r>
    </w:p>
    <w:p w14:paraId="7EAAB510" w14:textId="77777777" w:rsidR="0051459B" w:rsidRDefault="00D60EEC">
      <w:pPr>
        <w:pStyle w:val="2"/>
        <w:rPr>
          <w:szCs w:val="24"/>
        </w:rPr>
      </w:pPr>
      <w:bookmarkStart w:id="21" w:name="_Toc28411"/>
      <w:r>
        <w:rPr>
          <w:rFonts w:hint="eastAsia"/>
          <w:szCs w:val="24"/>
        </w:rPr>
        <w:lastRenderedPageBreak/>
        <w:t>技术调研</w:t>
      </w:r>
      <w:bookmarkEnd w:id="21"/>
    </w:p>
    <w:p w14:paraId="7EAAB511" w14:textId="77777777" w:rsidR="0051459B" w:rsidRDefault="00D60EEC">
      <w:pPr>
        <w:pStyle w:val="3"/>
        <w:rPr>
          <w:sz w:val="24"/>
          <w:szCs w:val="24"/>
        </w:rPr>
      </w:pPr>
      <w:r>
        <w:rPr>
          <w:rFonts w:hint="eastAsia"/>
          <w:sz w:val="24"/>
          <w:szCs w:val="24"/>
        </w:rPr>
        <w:t>多张二维</w:t>
      </w:r>
      <w:r>
        <w:rPr>
          <w:rFonts w:hint="eastAsia"/>
          <w:sz w:val="24"/>
          <w:szCs w:val="24"/>
        </w:rPr>
        <w:t>X</w:t>
      </w:r>
      <w:r>
        <w:rPr>
          <w:rFonts w:hint="eastAsia"/>
          <w:sz w:val="24"/>
          <w:szCs w:val="24"/>
        </w:rPr>
        <w:t>光图像的</w:t>
      </w:r>
      <w:r>
        <w:rPr>
          <w:rFonts w:hint="eastAsia"/>
          <w:sz w:val="24"/>
          <w:szCs w:val="24"/>
        </w:rPr>
        <w:t>3D</w:t>
      </w:r>
      <w:r>
        <w:rPr>
          <w:rFonts w:hint="eastAsia"/>
          <w:sz w:val="24"/>
          <w:szCs w:val="24"/>
        </w:rPr>
        <w:t>定位技术</w:t>
      </w:r>
    </w:p>
    <w:p w14:paraId="7EAAB512" w14:textId="77777777" w:rsidR="0051459B" w:rsidRDefault="00D60EEC">
      <w:pPr>
        <w:rPr>
          <w:sz w:val="24"/>
          <w:szCs w:val="24"/>
        </w:rPr>
      </w:pPr>
      <w:r>
        <w:rPr>
          <w:rFonts w:hint="eastAsia"/>
          <w:sz w:val="24"/>
          <w:szCs w:val="24"/>
        </w:rPr>
        <w:t xml:space="preserve">  </w:t>
      </w:r>
      <w:r>
        <w:rPr>
          <w:rFonts w:hint="eastAsia"/>
          <w:sz w:val="24"/>
          <w:szCs w:val="24"/>
        </w:rPr>
        <w:t>通过多张二维图像，并建立多张二维图像间的空间关系，形成三维空间。在建立的三维空间中即可实现三维的规划和定位。</w:t>
      </w:r>
    </w:p>
    <w:p w14:paraId="7EAAB513" w14:textId="77777777" w:rsidR="0051459B" w:rsidRDefault="00D60EEC">
      <w:pPr>
        <w:pStyle w:val="4"/>
        <w:rPr>
          <w:sz w:val="24"/>
          <w:szCs w:val="24"/>
        </w:rPr>
      </w:pPr>
      <w:r>
        <w:rPr>
          <w:rFonts w:hint="eastAsia"/>
          <w:sz w:val="24"/>
          <w:szCs w:val="24"/>
        </w:rPr>
        <w:t>竞品技术调研</w:t>
      </w:r>
    </w:p>
    <w:p w14:paraId="7EAAB514" w14:textId="77777777" w:rsidR="0051459B" w:rsidRDefault="00D60EEC">
      <w:pPr>
        <w:ind w:firstLineChars="100" w:firstLine="240"/>
        <w:rPr>
          <w:rFonts w:ascii="宋体" w:hAnsi="宋体" w:cs="宋体"/>
          <w:sz w:val="24"/>
          <w:szCs w:val="24"/>
        </w:rPr>
      </w:pPr>
      <w:r>
        <w:rPr>
          <w:rFonts w:ascii="宋体" w:hAnsi="宋体" w:cs="宋体" w:hint="eastAsia"/>
          <w:sz w:val="24"/>
          <w:szCs w:val="24"/>
        </w:rPr>
        <w:t>目前已上市的产品中有三家厂商不使用三维CT仅采用多张二维X光图像实现三维定位和规划。分别是史赛克的</w:t>
      </w:r>
      <w:proofErr w:type="spellStart"/>
      <w:r>
        <w:rPr>
          <w:rFonts w:ascii="宋体" w:hAnsi="宋体" w:cs="宋体" w:hint="eastAsia"/>
          <w:sz w:val="24"/>
          <w:szCs w:val="24"/>
        </w:rPr>
        <w:t>SpineMap</w:t>
      </w:r>
      <w:proofErr w:type="spellEnd"/>
      <w:r>
        <w:rPr>
          <w:rFonts w:ascii="宋体" w:hAnsi="宋体" w:cs="宋体" w:hint="eastAsia"/>
          <w:sz w:val="24"/>
          <w:szCs w:val="24"/>
        </w:rPr>
        <w:t xml:space="preserve"> Go导航系统、天智航的天玑导航定位系统和韩国</w:t>
      </w:r>
      <w:proofErr w:type="spellStart"/>
      <w:r>
        <w:rPr>
          <w:rFonts w:ascii="宋体" w:hAnsi="宋体" w:cs="宋体" w:hint="eastAsia"/>
          <w:sz w:val="24"/>
          <w:szCs w:val="24"/>
        </w:rPr>
        <w:t>Curexo</w:t>
      </w:r>
      <w:proofErr w:type="spellEnd"/>
      <w:r>
        <w:rPr>
          <w:rFonts w:ascii="宋体" w:hAnsi="宋体" w:cs="宋体" w:hint="eastAsia"/>
          <w:sz w:val="24"/>
          <w:szCs w:val="24"/>
        </w:rPr>
        <w:t>的CUVIS机器人。</w:t>
      </w:r>
    </w:p>
    <w:p w14:paraId="7EAAB515" w14:textId="77777777" w:rsidR="0051459B" w:rsidRDefault="00D60EEC">
      <w:pPr>
        <w:ind w:firstLineChars="100" w:firstLine="240"/>
        <w:rPr>
          <w:rFonts w:ascii="宋体" w:hAnsi="宋体" w:cs="宋体"/>
          <w:sz w:val="24"/>
          <w:szCs w:val="24"/>
        </w:rPr>
      </w:pPr>
      <w:proofErr w:type="spellStart"/>
      <w:r>
        <w:rPr>
          <w:rFonts w:ascii="宋体" w:hAnsi="宋体" w:cs="宋体" w:hint="eastAsia"/>
          <w:sz w:val="24"/>
          <w:szCs w:val="24"/>
        </w:rPr>
        <w:t>SpineMap</w:t>
      </w:r>
      <w:proofErr w:type="spellEnd"/>
      <w:r>
        <w:rPr>
          <w:rFonts w:ascii="宋体" w:hAnsi="宋体" w:cs="宋体" w:hint="eastAsia"/>
          <w:sz w:val="24"/>
          <w:szCs w:val="24"/>
        </w:rPr>
        <w:t xml:space="preserve"> Go导航系统，使用C臂机拍摄病人的正位和侧位图像，对螺钉的植入过程实现导航，无机械臂定位。技术路线为在C臂机的影增上安装双层配准板，该配准板上固定安装有主动式发光的标记球（如下图），通过双目视觉系统建立每次拍摄X光时配准板间的位置关系，X光图像和配准板进行配准，进而建立每张X光图像间的位置关系。</w:t>
      </w:r>
    </w:p>
    <w:p w14:paraId="7EAAB516" w14:textId="77777777" w:rsidR="0051459B" w:rsidRDefault="00D60EEC">
      <w:pPr>
        <w:jc w:val="center"/>
        <w:rPr>
          <w:rFonts w:ascii="宋体" w:hAnsi="宋体" w:cs="宋体"/>
          <w:sz w:val="24"/>
          <w:szCs w:val="24"/>
        </w:rPr>
      </w:pPr>
      <w:r>
        <w:rPr>
          <w:rFonts w:ascii="宋体" w:hAnsi="宋体" w:cs="宋体" w:hint="eastAsia"/>
          <w:noProof/>
          <w:sz w:val="24"/>
          <w:szCs w:val="24"/>
        </w:rPr>
        <w:drawing>
          <wp:inline distT="0" distB="0" distL="114300" distR="114300" wp14:anchorId="7EAAB6B5" wp14:editId="7EAAB6B6">
            <wp:extent cx="4057015" cy="215265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4057015" cy="2152650"/>
                    </a:xfrm>
                    <a:prstGeom prst="rect">
                      <a:avLst/>
                    </a:prstGeom>
                    <a:noFill/>
                    <a:ln>
                      <a:noFill/>
                    </a:ln>
                  </pic:spPr>
                </pic:pic>
              </a:graphicData>
            </a:graphic>
          </wp:inline>
        </w:drawing>
      </w:r>
    </w:p>
    <w:p w14:paraId="7EAAB517" w14:textId="77777777" w:rsidR="0051459B" w:rsidRDefault="0051459B">
      <w:pPr>
        <w:jc w:val="center"/>
        <w:rPr>
          <w:rFonts w:ascii="宋体" w:hAnsi="宋体" w:cs="宋体"/>
          <w:sz w:val="24"/>
          <w:szCs w:val="24"/>
        </w:rPr>
      </w:pPr>
    </w:p>
    <w:p w14:paraId="7EAAB518" w14:textId="00604AEB" w:rsidR="0051459B" w:rsidRDefault="00D60EEC">
      <w:pPr>
        <w:ind w:firstLineChars="100" w:firstLine="240"/>
        <w:rPr>
          <w:rFonts w:ascii="宋体" w:hAnsi="宋体" w:cs="宋体"/>
          <w:sz w:val="24"/>
          <w:szCs w:val="24"/>
        </w:rPr>
      </w:pPr>
      <w:r>
        <w:rPr>
          <w:rFonts w:ascii="宋体" w:hAnsi="宋体" w:cs="宋体" w:hint="eastAsia"/>
          <w:sz w:val="24"/>
          <w:szCs w:val="24"/>
        </w:rPr>
        <w:t>病人身上贴有主动式发光的标记球（</w:t>
      </w:r>
      <w:r w:rsidR="00615DED">
        <w:rPr>
          <w:rFonts w:ascii="宋体" w:hAnsi="宋体" w:cs="宋体" w:hint="eastAsia"/>
          <w:sz w:val="24"/>
          <w:szCs w:val="24"/>
        </w:rPr>
        <w:t>如下图</w:t>
      </w:r>
      <w:r>
        <w:rPr>
          <w:rFonts w:ascii="宋体" w:hAnsi="宋体" w:cs="宋体" w:hint="eastAsia"/>
          <w:sz w:val="24"/>
          <w:szCs w:val="24"/>
        </w:rPr>
        <w:t>），被双目视觉系统实时跟踪，从而和X光图像统一到一个坐标系中，实现导航。</w:t>
      </w:r>
    </w:p>
    <w:p w14:paraId="7EAAB519" w14:textId="77777777" w:rsidR="0051459B" w:rsidRDefault="0051459B">
      <w:pPr>
        <w:jc w:val="left"/>
        <w:rPr>
          <w:rFonts w:ascii="宋体" w:hAnsi="宋体" w:cs="宋体"/>
          <w:sz w:val="24"/>
          <w:szCs w:val="24"/>
        </w:rPr>
      </w:pPr>
    </w:p>
    <w:p w14:paraId="7EAAB51A" w14:textId="77777777" w:rsidR="0051459B" w:rsidRDefault="00D60EEC">
      <w:pPr>
        <w:jc w:val="center"/>
        <w:rPr>
          <w:rFonts w:ascii="宋体" w:hAnsi="宋体" w:cs="宋体"/>
          <w:sz w:val="24"/>
          <w:szCs w:val="24"/>
        </w:rPr>
      </w:pPr>
      <w:r>
        <w:rPr>
          <w:rFonts w:ascii="宋体" w:hAnsi="宋体" w:cs="宋体" w:hint="eastAsia"/>
          <w:noProof/>
          <w:sz w:val="24"/>
          <w:szCs w:val="24"/>
        </w:rPr>
        <w:lastRenderedPageBreak/>
        <w:drawing>
          <wp:inline distT="0" distB="0" distL="114300" distR="114300" wp14:anchorId="7EAAB6B7" wp14:editId="7EAAB6B8">
            <wp:extent cx="4175760" cy="2758440"/>
            <wp:effectExtent l="0" t="0" r="152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4175760" cy="2758440"/>
                    </a:xfrm>
                    <a:prstGeom prst="rect">
                      <a:avLst/>
                    </a:prstGeom>
                    <a:noFill/>
                    <a:ln>
                      <a:noFill/>
                    </a:ln>
                  </pic:spPr>
                </pic:pic>
              </a:graphicData>
            </a:graphic>
          </wp:inline>
        </w:drawing>
      </w:r>
    </w:p>
    <w:p w14:paraId="72ACAFDA" w14:textId="77777777" w:rsidR="00BE431A" w:rsidRDefault="00BE431A" w:rsidP="00BE431A">
      <w:pPr>
        <w:ind w:firstLineChars="100" w:firstLine="240"/>
        <w:rPr>
          <w:rFonts w:ascii="宋体" w:hAnsi="宋体" w:cs="宋体"/>
          <w:sz w:val="24"/>
          <w:szCs w:val="24"/>
        </w:rPr>
      </w:pPr>
    </w:p>
    <w:p w14:paraId="7EAAB51C" w14:textId="2DC827D4" w:rsidR="0051459B" w:rsidRDefault="00D60EEC" w:rsidP="00BE431A">
      <w:pPr>
        <w:ind w:firstLineChars="100" w:firstLine="240"/>
        <w:rPr>
          <w:rFonts w:ascii="宋体" w:hAnsi="宋体" w:cs="宋体"/>
          <w:sz w:val="24"/>
          <w:szCs w:val="24"/>
        </w:rPr>
      </w:pPr>
      <w:r>
        <w:rPr>
          <w:rFonts w:ascii="宋体" w:hAnsi="宋体" w:cs="宋体" w:hint="eastAsia"/>
          <w:sz w:val="24"/>
          <w:szCs w:val="24"/>
        </w:rPr>
        <w:t>整机系统和导航过程如下图所示。</w:t>
      </w:r>
    </w:p>
    <w:p w14:paraId="7EAAB51D" w14:textId="77777777" w:rsidR="0051459B" w:rsidRDefault="00D60EEC">
      <w:pPr>
        <w:jc w:val="center"/>
        <w:rPr>
          <w:rFonts w:ascii="宋体" w:hAnsi="宋体" w:cs="宋体"/>
          <w:sz w:val="24"/>
          <w:szCs w:val="24"/>
        </w:rPr>
      </w:pPr>
      <w:r>
        <w:rPr>
          <w:rFonts w:ascii="宋体" w:hAnsi="宋体" w:cs="宋体" w:hint="eastAsia"/>
          <w:noProof/>
          <w:sz w:val="24"/>
          <w:szCs w:val="24"/>
        </w:rPr>
        <w:drawing>
          <wp:inline distT="0" distB="0" distL="114300" distR="114300" wp14:anchorId="7EAAB6B9" wp14:editId="7EAAB6BA">
            <wp:extent cx="5273675" cy="2971800"/>
            <wp:effectExtent l="0" t="0" r="317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5273675" cy="2971800"/>
                    </a:xfrm>
                    <a:prstGeom prst="rect">
                      <a:avLst/>
                    </a:prstGeom>
                    <a:noFill/>
                    <a:ln>
                      <a:noFill/>
                    </a:ln>
                  </pic:spPr>
                </pic:pic>
              </a:graphicData>
            </a:graphic>
          </wp:inline>
        </w:drawing>
      </w:r>
    </w:p>
    <w:p w14:paraId="7EAAB51E" w14:textId="77777777" w:rsidR="0051459B" w:rsidRDefault="00D60EEC">
      <w:pPr>
        <w:jc w:val="center"/>
        <w:rPr>
          <w:rFonts w:ascii="宋体" w:hAnsi="宋体" w:cs="宋体"/>
          <w:sz w:val="24"/>
          <w:szCs w:val="24"/>
        </w:rPr>
      </w:pPr>
      <w:r>
        <w:rPr>
          <w:rFonts w:ascii="宋体" w:hAnsi="宋体" w:cs="宋体" w:hint="eastAsia"/>
          <w:noProof/>
          <w:sz w:val="24"/>
          <w:szCs w:val="24"/>
        </w:rPr>
        <w:lastRenderedPageBreak/>
        <w:drawing>
          <wp:inline distT="0" distB="0" distL="114300" distR="114300" wp14:anchorId="7EAAB6BB" wp14:editId="7EAAB6BC">
            <wp:extent cx="5271135" cy="3045460"/>
            <wp:effectExtent l="0" t="0" r="571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stretch>
                      <a:fillRect/>
                    </a:stretch>
                  </pic:blipFill>
                  <pic:spPr>
                    <a:xfrm>
                      <a:off x="0" y="0"/>
                      <a:ext cx="5271135" cy="3045460"/>
                    </a:xfrm>
                    <a:prstGeom prst="rect">
                      <a:avLst/>
                    </a:prstGeom>
                    <a:noFill/>
                    <a:ln>
                      <a:noFill/>
                    </a:ln>
                  </pic:spPr>
                </pic:pic>
              </a:graphicData>
            </a:graphic>
          </wp:inline>
        </w:drawing>
      </w:r>
    </w:p>
    <w:p w14:paraId="017370AA" w14:textId="77777777" w:rsidR="00B4703C" w:rsidRDefault="00B4703C">
      <w:pPr>
        <w:ind w:firstLineChars="200" w:firstLine="480"/>
        <w:rPr>
          <w:rFonts w:ascii="宋体" w:hAnsi="宋体" w:cs="宋体"/>
          <w:sz w:val="24"/>
          <w:szCs w:val="24"/>
        </w:rPr>
      </w:pPr>
    </w:p>
    <w:p w14:paraId="7EAAB51F" w14:textId="56C2924D" w:rsidR="0051459B" w:rsidRDefault="00D60EEC">
      <w:pPr>
        <w:ind w:firstLineChars="200" w:firstLine="480"/>
        <w:rPr>
          <w:rFonts w:ascii="宋体" w:hAnsi="宋体" w:cs="宋体"/>
          <w:sz w:val="24"/>
          <w:szCs w:val="24"/>
        </w:rPr>
      </w:pPr>
      <w:r>
        <w:rPr>
          <w:rFonts w:ascii="宋体" w:hAnsi="宋体" w:cs="宋体" w:hint="eastAsia"/>
          <w:sz w:val="24"/>
          <w:szCs w:val="24"/>
        </w:rPr>
        <w:t>天玑采用术中拍摄三张X光图像的方式，获得术中病人的解剖结构和姿态数据。在病灶附近安装参考架，参考架上安装反光球，配准方法是在机械臂的末端安装有双层配准板和反光球，每张X光图像均包含双层校准板并和校准板的三维数据进行配准，再由反光球在双目视觉下的姿态信息，将X光图像转换到双目视觉坐标系中，从而可以建立每张图像间的空间位置关系。然后在每张图像中规划螺钉的位置，螺钉会在三张视图中联动，调整到最佳位置后，即可由机械臂进行定位操作。该方案只用于创伤类的螺钉植入手术。</w:t>
      </w:r>
    </w:p>
    <w:p w14:paraId="7EAAB520" w14:textId="77777777" w:rsidR="0051459B" w:rsidRDefault="00D60EEC">
      <w:pPr>
        <w:jc w:val="center"/>
        <w:rPr>
          <w:rFonts w:ascii="宋体" w:hAnsi="宋体" w:cs="宋体"/>
          <w:sz w:val="24"/>
          <w:szCs w:val="24"/>
        </w:rPr>
      </w:pPr>
      <w:r>
        <w:rPr>
          <w:rFonts w:ascii="宋体" w:hAnsi="宋体" w:cs="宋体" w:hint="eastAsia"/>
          <w:noProof/>
          <w:sz w:val="24"/>
          <w:szCs w:val="24"/>
        </w:rPr>
        <w:drawing>
          <wp:inline distT="0" distB="0" distL="114300" distR="114300" wp14:anchorId="7EAAB6BD" wp14:editId="7EAAB6BE">
            <wp:extent cx="2334895" cy="2346960"/>
            <wp:effectExtent l="0" t="0" r="8255" b="152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6"/>
                    <a:stretch>
                      <a:fillRect/>
                    </a:stretch>
                  </pic:blipFill>
                  <pic:spPr>
                    <a:xfrm>
                      <a:off x="0" y="0"/>
                      <a:ext cx="2334895" cy="2346960"/>
                    </a:xfrm>
                    <a:prstGeom prst="rect">
                      <a:avLst/>
                    </a:prstGeom>
                    <a:noFill/>
                    <a:ln>
                      <a:noFill/>
                    </a:ln>
                  </pic:spPr>
                </pic:pic>
              </a:graphicData>
            </a:graphic>
          </wp:inline>
        </w:drawing>
      </w:r>
      <w:r>
        <w:rPr>
          <w:rFonts w:ascii="宋体" w:hAnsi="宋体" w:cs="宋体" w:hint="eastAsia"/>
          <w:sz w:val="24"/>
          <w:szCs w:val="24"/>
        </w:rPr>
        <w:t xml:space="preserve"> </w:t>
      </w:r>
      <w:r>
        <w:rPr>
          <w:rFonts w:ascii="宋体" w:hAnsi="宋体" w:cs="宋体" w:hint="eastAsia"/>
          <w:noProof/>
          <w:sz w:val="24"/>
          <w:szCs w:val="24"/>
        </w:rPr>
        <w:drawing>
          <wp:inline distT="0" distB="0" distL="114300" distR="114300" wp14:anchorId="7EAAB6BF" wp14:editId="7EAAB6C0">
            <wp:extent cx="2752090" cy="2334260"/>
            <wp:effectExtent l="0" t="0" r="1016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7"/>
                    <a:stretch>
                      <a:fillRect/>
                    </a:stretch>
                  </pic:blipFill>
                  <pic:spPr>
                    <a:xfrm>
                      <a:off x="0" y="0"/>
                      <a:ext cx="2752090" cy="2334260"/>
                    </a:xfrm>
                    <a:prstGeom prst="rect">
                      <a:avLst/>
                    </a:prstGeom>
                    <a:noFill/>
                    <a:ln>
                      <a:noFill/>
                    </a:ln>
                  </pic:spPr>
                </pic:pic>
              </a:graphicData>
            </a:graphic>
          </wp:inline>
        </w:drawing>
      </w:r>
    </w:p>
    <w:p w14:paraId="7EAAB521" w14:textId="77777777" w:rsidR="0051459B" w:rsidRDefault="00D60EEC">
      <w:pPr>
        <w:jc w:val="center"/>
        <w:rPr>
          <w:rFonts w:ascii="宋体" w:hAnsi="宋体" w:cs="宋体"/>
          <w:sz w:val="24"/>
          <w:szCs w:val="24"/>
        </w:rPr>
      </w:pPr>
      <w:r>
        <w:rPr>
          <w:rFonts w:ascii="宋体" w:hAnsi="宋体" w:cs="宋体" w:hint="eastAsia"/>
          <w:noProof/>
          <w:sz w:val="24"/>
          <w:szCs w:val="24"/>
        </w:rPr>
        <w:lastRenderedPageBreak/>
        <w:drawing>
          <wp:inline distT="0" distB="0" distL="114300" distR="114300" wp14:anchorId="7EAAB6C1" wp14:editId="7EAAB6C2">
            <wp:extent cx="5267325" cy="3045460"/>
            <wp:effectExtent l="0" t="0" r="952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8"/>
                    <a:stretch>
                      <a:fillRect/>
                    </a:stretch>
                  </pic:blipFill>
                  <pic:spPr>
                    <a:xfrm>
                      <a:off x="0" y="0"/>
                      <a:ext cx="5267325" cy="3045460"/>
                    </a:xfrm>
                    <a:prstGeom prst="rect">
                      <a:avLst/>
                    </a:prstGeom>
                    <a:noFill/>
                    <a:ln>
                      <a:noFill/>
                    </a:ln>
                  </pic:spPr>
                </pic:pic>
              </a:graphicData>
            </a:graphic>
          </wp:inline>
        </w:drawing>
      </w:r>
    </w:p>
    <w:p w14:paraId="71606DC9" w14:textId="77777777" w:rsidR="009F6270" w:rsidRDefault="009F6270">
      <w:pPr>
        <w:rPr>
          <w:rFonts w:ascii="宋体" w:hAnsi="宋体" w:cs="宋体"/>
          <w:sz w:val="24"/>
          <w:szCs w:val="24"/>
        </w:rPr>
      </w:pPr>
    </w:p>
    <w:p w14:paraId="7EAAB523" w14:textId="30DB8A96" w:rsidR="0051459B" w:rsidRDefault="00D60EEC">
      <w:pPr>
        <w:rPr>
          <w:rFonts w:ascii="宋体" w:hAnsi="宋体" w:cs="宋体"/>
          <w:sz w:val="24"/>
          <w:szCs w:val="24"/>
        </w:rPr>
      </w:pPr>
      <w:r>
        <w:rPr>
          <w:rFonts w:ascii="宋体" w:hAnsi="宋体" w:cs="宋体" w:hint="eastAsia"/>
          <w:sz w:val="24"/>
          <w:szCs w:val="24"/>
        </w:rPr>
        <w:t>CUVIS机器人采用与天玑完全一样的方案进行脊柱螺钉植入的手术。并将植入过程实时显示到X光图像中。</w:t>
      </w:r>
    </w:p>
    <w:p w14:paraId="7EAAB524" w14:textId="77777777" w:rsidR="0051459B" w:rsidRDefault="00D60EEC" w:rsidP="00D74011">
      <w:pPr>
        <w:jc w:val="center"/>
        <w:rPr>
          <w:rFonts w:ascii="宋体" w:hAnsi="宋体" w:cs="宋体"/>
          <w:sz w:val="24"/>
          <w:szCs w:val="24"/>
        </w:rPr>
      </w:pPr>
      <w:r>
        <w:rPr>
          <w:rFonts w:ascii="宋体" w:hAnsi="宋体" w:cs="宋体" w:hint="eastAsia"/>
          <w:noProof/>
          <w:sz w:val="24"/>
          <w:szCs w:val="24"/>
        </w:rPr>
        <w:drawing>
          <wp:inline distT="0" distB="0" distL="114300" distR="114300" wp14:anchorId="7EAAB6C3" wp14:editId="7EAAB6C4">
            <wp:extent cx="5273675" cy="2935605"/>
            <wp:effectExtent l="0" t="0" r="3175"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9"/>
                    <a:stretch>
                      <a:fillRect/>
                    </a:stretch>
                  </pic:blipFill>
                  <pic:spPr>
                    <a:xfrm>
                      <a:off x="0" y="0"/>
                      <a:ext cx="5273675" cy="2935605"/>
                    </a:xfrm>
                    <a:prstGeom prst="rect">
                      <a:avLst/>
                    </a:prstGeom>
                    <a:noFill/>
                    <a:ln>
                      <a:noFill/>
                    </a:ln>
                  </pic:spPr>
                </pic:pic>
              </a:graphicData>
            </a:graphic>
          </wp:inline>
        </w:drawing>
      </w:r>
    </w:p>
    <w:p w14:paraId="7EAAB525" w14:textId="77777777" w:rsidR="0051459B" w:rsidRDefault="0051459B">
      <w:pPr>
        <w:rPr>
          <w:rFonts w:ascii="宋体" w:hAnsi="宋体" w:cs="宋体"/>
          <w:sz w:val="24"/>
          <w:szCs w:val="24"/>
        </w:rPr>
      </w:pPr>
    </w:p>
    <w:p w14:paraId="7EAAB526" w14:textId="77777777" w:rsidR="0051459B" w:rsidRDefault="00D60EEC" w:rsidP="00EB0AB8">
      <w:pPr>
        <w:jc w:val="center"/>
        <w:rPr>
          <w:sz w:val="24"/>
          <w:szCs w:val="24"/>
        </w:rPr>
      </w:pPr>
      <w:r>
        <w:rPr>
          <w:rFonts w:ascii="宋体" w:hAnsi="宋体" w:cs="宋体" w:hint="eastAsia"/>
          <w:noProof/>
          <w:sz w:val="24"/>
          <w:szCs w:val="24"/>
        </w:rPr>
        <w:lastRenderedPageBreak/>
        <w:drawing>
          <wp:inline distT="0" distB="0" distL="114300" distR="114300" wp14:anchorId="7EAAB6C5" wp14:editId="7EAAB6C6">
            <wp:extent cx="5264785" cy="3331845"/>
            <wp:effectExtent l="0" t="0" r="12065"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0"/>
                    <a:stretch>
                      <a:fillRect/>
                    </a:stretch>
                  </pic:blipFill>
                  <pic:spPr>
                    <a:xfrm>
                      <a:off x="0" y="0"/>
                      <a:ext cx="5264785" cy="3331845"/>
                    </a:xfrm>
                    <a:prstGeom prst="rect">
                      <a:avLst/>
                    </a:prstGeom>
                    <a:noFill/>
                    <a:ln>
                      <a:noFill/>
                    </a:ln>
                  </pic:spPr>
                </pic:pic>
              </a:graphicData>
            </a:graphic>
          </wp:inline>
        </w:drawing>
      </w:r>
    </w:p>
    <w:p w14:paraId="7EAAB527" w14:textId="77777777" w:rsidR="0051459B" w:rsidRDefault="00D60EEC">
      <w:pPr>
        <w:pStyle w:val="4"/>
        <w:rPr>
          <w:sz w:val="24"/>
          <w:szCs w:val="24"/>
        </w:rPr>
      </w:pPr>
      <w:r>
        <w:rPr>
          <w:rFonts w:hint="eastAsia"/>
          <w:sz w:val="24"/>
          <w:szCs w:val="24"/>
        </w:rPr>
        <w:t>核心算法</w:t>
      </w:r>
    </w:p>
    <w:p w14:paraId="7EAAB528" w14:textId="77777777" w:rsidR="0051459B" w:rsidRDefault="00D60EEC">
      <w:pPr>
        <w:numPr>
          <w:ilvl w:val="0"/>
          <w:numId w:val="3"/>
        </w:numPr>
        <w:rPr>
          <w:sz w:val="24"/>
          <w:szCs w:val="24"/>
        </w:rPr>
      </w:pPr>
      <w:r>
        <w:rPr>
          <w:rFonts w:hint="eastAsia"/>
          <w:sz w:val="24"/>
          <w:szCs w:val="24"/>
        </w:rPr>
        <w:t>基于小球的配准算法；</w:t>
      </w:r>
    </w:p>
    <w:p w14:paraId="7EAAB529" w14:textId="77777777" w:rsidR="0051459B" w:rsidRDefault="00D60EEC">
      <w:pPr>
        <w:numPr>
          <w:ilvl w:val="0"/>
          <w:numId w:val="3"/>
        </w:numPr>
        <w:rPr>
          <w:sz w:val="24"/>
          <w:szCs w:val="24"/>
        </w:rPr>
      </w:pPr>
      <w:r>
        <w:rPr>
          <w:rFonts w:hint="eastAsia"/>
          <w:sz w:val="24"/>
          <w:szCs w:val="24"/>
        </w:rPr>
        <w:t>二维直线到三维直线的重建算法；</w:t>
      </w:r>
    </w:p>
    <w:p w14:paraId="7EAAB52A" w14:textId="77777777" w:rsidR="0051459B" w:rsidRDefault="00D60EEC">
      <w:pPr>
        <w:numPr>
          <w:ilvl w:val="0"/>
          <w:numId w:val="3"/>
        </w:numPr>
        <w:rPr>
          <w:sz w:val="24"/>
          <w:szCs w:val="24"/>
        </w:rPr>
      </w:pPr>
      <w:r>
        <w:rPr>
          <w:rFonts w:hint="eastAsia"/>
          <w:sz w:val="24"/>
          <w:szCs w:val="24"/>
        </w:rPr>
        <w:t>机械臂路径规划和仿真算法；</w:t>
      </w:r>
    </w:p>
    <w:p w14:paraId="7EAAB52B" w14:textId="77777777" w:rsidR="0051459B" w:rsidRDefault="00D60EEC">
      <w:pPr>
        <w:pStyle w:val="4"/>
        <w:rPr>
          <w:sz w:val="24"/>
          <w:szCs w:val="24"/>
        </w:rPr>
      </w:pPr>
      <w:r>
        <w:rPr>
          <w:rFonts w:hint="eastAsia"/>
          <w:sz w:val="24"/>
          <w:szCs w:val="24"/>
        </w:rPr>
        <w:t>工作流</w:t>
      </w:r>
    </w:p>
    <w:p w14:paraId="7EAAB52C" w14:textId="77777777" w:rsidR="0051459B" w:rsidRDefault="00D60EEC">
      <w:pPr>
        <w:numPr>
          <w:ilvl w:val="0"/>
          <w:numId w:val="4"/>
        </w:numPr>
        <w:rPr>
          <w:sz w:val="24"/>
          <w:szCs w:val="24"/>
        </w:rPr>
      </w:pPr>
      <w:r>
        <w:rPr>
          <w:rFonts w:hint="eastAsia"/>
          <w:sz w:val="24"/>
          <w:szCs w:val="24"/>
        </w:rPr>
        <w:t>在病灶附近的骨骼上安装光学参考架；</w:t>
      </w:r>
    </w:p>
    <w:p w14:paraId="7EAAB52D" w14:textId="77777777" w:rsidR="0051459B" w:rsidRDefault="00D60EEC">
      <w:pPr>
        <w:numPr>
          <w:ilvl w:val="0"/>
          <w:numId w:val="4"/>
        </w:numPr>
        <w:rPr>
          <w:sz w:val="24"/>
          <w:szCs w:val="24"/>
        </w:rPr>
      </w:pPr>
      <w:r>
        <w:rPr>
          <w:rFonts w:hint="eastAsia"/>
          <w:sz w:val="24"/>
          <w:szCs w:val="24"/>
        </w:rPr>
        <w:t>机械臂末端安装双层配准板，并摆放到病灶附近，拍摄第一张</w:t>
      </w:r>
      <w:r>
        <w:rPr>
          <w:rFonts w:hint="eastAsia"/>
          <w:sz w:val="24"/>
          <w:szCs w:val="24"/>
        </w:rPr>
        <w:t>X</w:t>
      </w:r>
      <w:r>
        <w:rPr>
          <w:rFonts w:hint="eastAsia"/>
          <w:sz w:val="24"/>
          <w:szCs w:val="24"/>
        </w:rPr>
        <w:t>光图像，此时记录机械臂上和病人身上标记球的位姿数据；</w:t>
      </w:r>
    </w:p>
    <w:p w14:paraId="7EAAB52E" w14:textId="77777777" w:rsidR="0051459B" w:rsidRDefault="00D60EEC">
      <w:pPr>
        <w:numPr>
          <w:ilvl w:val="0"/>
          <w:numId w:val="4"/>
        </w:numPr>
        <w:rPr>
          <w:sz w:val="24"/>
          <w:szCs w:val="24"/>
        </w:rPr>
      </w:pPr>
      <w:r>
        <w:rPr>
          <w:rFonts w:hint="eastAsia"/>
          <w:sz w:val="24"/>
          <w:szCs w:val="24"/>
        </w:rPr>
        <w:t>改变拍摄角度，拍摄第二张</w:t>
      </w:r>
      <w:r>
        <w:rPr>
          <w:rFonts w:hint="eastAsia"/>
          <w:sz w:val="24"/>
          <w:szCs w:val="24"/>
        </w:rPr>
        <w:t>X</w:t>
      </w:r>
      <w:r>
        <w:rPr>
          <w:rFonts w:hint="eastAsia"/>
          <w:sz w:val="24"/>
          <w:szCs w:val="24"/>
        </w:rPr>
        <w:t>光图像，并记录上述标记球的位姿数据；</w:t>
      </w:r>
    </w:p>
    <w:p w14:paraId="7EAAB52F" w14:textId="77777777" w:rsidR="0051459B" w:rsidRDefault="00D60EEC">
      <w:pPr>
        <w:numPr>
          <w:ilvl w:val="0"/>
          <w:numId w:val="4"/>
        </w:numPr>
        <w:rPr>
          <w:sz w:val="24"/>
          <w:szCs w:val="24"/>
        </w:rPr>
      </w:pPr>
      <w:r>
        <w:rPr>
          <w:rFonts w:hint="eastAsia"/>
          <w:sz w:val="24"/>
          <w:szCs w:val="24"/>
        </w:rPr>
        <w:t>对上述两张图像分别进行配准，获得</w:t>
      </w:r>
      <w:r>
        <w:rPr>
          <w:rFonts w:hint="eastAsia"/>
          <w:sz w:val="24"/>
          <w:szCs w:val="24"/>
        </w:rPr>
        <w:t>X</w:t>
      </w:r>
      <w:r>
        <w:rPr>
          <w:rFonts w:hint="eastAsia"/>
          <w:sz w:val="24"/>
          <w:szCs w:val="24"/>
        </w:rPr>
        <w:t>光图像相对于病人参考架的位置关系和两张图像间的转换关系；</w:t>
      </w:r>
    </w:p>
    <w:p w14:paraId="7EAAB530" w14:textId="77777777" w:rsidR="0051459B" w:rsidRDefault="00D60EEC">
      <w:pPr>
        <w:numPr>
          <w:ilvl w:val="0"/>
          <w:numId w:val="4"/>
        </w:numPr>
        <w:rPr>
          <w:sz w:val="24"/>
          <w:szCs w:val="24"/>
        </w:rPr>
      </w:pPr>
      <w:r>
        <w:rPr>
          <w:rFonts w:hint="eastAsia"/>
          <w:sz w:val="24"/>
          <w:szCs w:val="24"/>
        </w:rPr>
        <w:t>在两张图像上用二维直线规划通道相对于病人骨骼结构的位置；</w:t>
      </w:r>
    </w:p>
    <w:p w14:paraId="7EAAB531" w14:textId="77777777" w:rsidR="0051459B" w:rsidRDefault="00D60EEC">
      <w:pPr>
        <w:numPr>
          <w:ilvl w:val="0"/>
          <w:numId w:val="4"/>
        </w:numPr>
        <w:rPr>
          <w:sz w:val="24"/>
          <w:szCs w:val="24"/>
        </w:rPr>
      </w:pPr>
      <w:r>
        <w:rPr>
          <w:rFonts w:hint="eastAsia"/>
          <w:sz w:val="24"/>
          <w:szCs w:val="24"/>
        </w:rPr>
        <w:t>根据上述转换关系和图像上的二维通道数据，重建出三维的通道数据；</w:t>
      </w:r>
    </w:p>
    <w:p w14:paraId="7EAAB532" w14:textId="77777777" w:rsidR="0051459B" w:rsidRDefault="00D60EEC">
      <w:pPr>
        <w:numPr>
          <w:ilvl w:val="0"/>
          <w:numId w:val="4"/>
        </w:numPr>
        <w:rPr>
          <w:sz w:val="24"/>
          <w:szCs w:val="24"/>
        </w:rPr>
      </w:pPr>
      <w:r>
        <w:rPr>
          <w:rFonts w:hint="eastAsia"/>
          <w:sz w:val="24"/>
          <w:szCs w:val="24"/>
        </w:rPr>
        <w:t>根据三维通道数据对机械臂的运动路径和姿态进行仿真；</w:t>
      </w:r>
    </w:p>
    <w:p w14:paraId="7EAAB533" w14:textId="77777777" w:rsidR="0051459B" w:rsidRDefault="00D60EEC">
      <w:pPr>
        <w:numPr>
          <w:ilvl w:val="0"/>
          <w:numId w:val="4"/>
        </w:numPr>
        <w:rPr>
          <w:sz w:val="24"/>
          <w:szCs w:val="24"/>
        </w:rPr>
      </w:pPr>
      <w:r>
        <w:rPr>
          <w:rFonts w:hint="eastAsia"/>
          <w:sz w:val="24"/>
          <w:szCs w:val="24"/>
        </w:rPr>
        <w:t>用户确认上述路径和姿态后，机械臂执行定位；</w:t>
      </w:r>
    </w:p>
    <w:p w14:paraId="7EAAB534" w14:textId="77777777" w:rsidR="0051459B" w:rsidRDefault="00D60EEC">
      <w:pPr>
        <w:numPr>
          <w:ilvl w:val="0"/>
          <w:numId w:val="4"/>
        </w:numPr>
        <w:rPr>
          <w:sz w:val="24"/>
          <w:szCs w:val="24"/>
        </w:rPr>
      </w:pPr>
      <w:r>
        <w:rPr>
          <w:rFonts w:hint="eastAsia"/>
          <w:sz w:val="24"/>
          <w:szCs w:val="24"/>
        </w:rPr>
        <w:t>定位过程中根据病人参考架的位姿数据对机械臂的定位位置进行补偿；</w:t>
      </w:r>
    </w:p>
    <w:p w14:paraId="7EAAB535" w14:textId="77777777" w:rsidR="0051459B" w:rsidRDefault="00D60EEC">
      <w:pPr>
        <w:numPr>
          <w:ilvl w:val="0"/>
          <w:numId w:val="4"/>
        </w:numPr>
        <w:rPr>
          <w:sz w:val="24"/>
          <w:szCs w:val="24"/>
        </w:rPr>
      </w:pPr>
      <w:r>
        <w:rPr>
          <w:rFonts w:hint="eastAsia"/>
          <w:sz w:val="24"/>
          <w:szCs w:val="24"/>
        </w:rPr>
        <w:lastRenderedPageBreak/>
        <w:t>医生根据机械臂建立的手术通道打入导针，并将导针显示到图像中的对应位置（导针或骨钻上带有标记球）；</w:t>
      </w:r>
    </w:p>
    <w:p w14:paraId="7EAAB536" w14:textId="77777777" w:rsidR="0051459B" w:rsidRDefault="00D60EEC">
      <w:pPr>
        <w:numPr>
          <w:ilvl w:val="0"/>
          <w:numId w:val="4"/>
        </w:numPr>
        <w:rPr>
          <w:sz w:val="24"/>
          <w:szCs w:val="24"/>
        </w:rPr>
      </w:pPr>
      <w:r>
        <w:rPr>
          <w:rFonts w:hint="eastAsia"/>
          <w:sz w:val="24"/>
          <w:szCs w:val="24"/>
        </w:rPr>
        <w:t>重复</w:t>
      </w:r>
      <w:r>
        <w:rPr>
          <w:rFonts w:hint="eastAsia"/>
          <w:sz w:val="24"/>
          <w:szCs w:val="24"/>
        </w:rPr>
        <w:t xml:space="preserve">2-10 </w:t>
      </w:r>
      <w:r>
        <w:rPr>
          <w:rFonts w:hint="eastAsia"/>
          <w:sz w:val="24"/>
          <w:szCs w:val="24"/>
        </w:rPr>
        <w:t>或重复</w:t>
      </w:r>
      <w:r>
        <w:rPr>
          <w:rFonts w:hint="eastAsia"/>
          <w:sz w:val="24"/>
          <w:szCs w:val="24"/>
        </w:rPr>
        <w:t>5-10</w:t>
      </w:r>
      <w:r>
        <w:rPr>
          <w:rFonts w:hint="eastAsia"/>
          <w:sz w:val="24"/>
          <w:szCs w:val="24"/>
        </w:rPr>
        <w:t>的操作完成下一个导针的植入，直到手术结束；</w:t>
      </w:r>
    </w:p>
    <w:p w14:paraId="7EAAB537" w14:textId="77777777" w:rsidR="0051459B" w:rsidRDefault="00D60EEC">
      <w:pPr>
        <w:ind w:firstLineChars="200" w:firstLine="480"/>
        <w:rPr>
          <w:sz w:val="24"/>
          <w:szCs w:val="24"/>
        </w:rPr>
      </w:pPr>
      <w:r>
        <w:rPr>
          <w:rFonts w:hint="eastAsia"/>
          <w:sz w:val="24"/>
          <w:szCs w:val="24"/>
        </w:rPr>
        <w:t>上述工作流可在第四步之后增加一张</w:t>
      </w:r>
      <w:r>
        <w:rPr>
          <w:rFonts w:hint="eastAsia"/>
          <w:sz w:val="24"/>
          <w:szCs w:val="24"/>
        </w:rPr>
        <w:t>X</w:t>
      </w:r>
      <w:r>
        <w:rPr>
          <w:rFonts w:hint="eastAsia"/>
          <w:sz w:val="24"/>
          <w:szCs w:val="24"/>
        </w:rPr>
        <w:t>光图像的拍摄，用于规划通道的校验，目前已知在一些情况下只有两张图像是无法计算出准确的三维通道。</w:t>
      </w:r>
    </w:p>
    <w:p w14:paraId="7EAAB538" w14:textId="77777777" w:rsidR="0051459B" w:rsidRDefault="00D60EEC">
      <w:pPr>
        <w:pStyle w:val="3"/>
        <w:rPr>
          <w:sz w:val="24"/>
          <w:szCs w:val="24"/>
        </w:rPr>
      </w:pPr>
      <w:r>
        <w:rPr>
          <w:rFonts w:hint="eastAsia"/>
          <w:sz w:val="24"/>
          <w:szCs w:val="24"/>
        </w:rPr>
        <w:t>基于双目相机的空间位置计算与追踪导航</w:t>
      </w:r>
    </w:p>
    <w:p w14:paraId="7EAAB539" w14:textId="77777777" w:rsidR="0051459B" w:rsidRDefault="00D60EEC">
      <w:pPr>
        <w:pStyle w:val="4"/>
        <w:rPr>
          <w:sz w:val="24"/>
          <w:szCs w:val="24"/>
        </w:rPr>
        <w:sectPr w:rsidR="0051459B">
          <w:type w:val="continuous"/>
          <w:pgSz w:w="11906" w:h="16838"/>
          <w:pgMar w:top="1134" w:right="1134" w:bottom="1134" w:left="1134" w:header="454" w:footer="992" w:gutter="0"/>
          <w:cols w:space="720"/>
          <w:docGrid w:type="lines" w:linePitch="312"/>
        </w:sectPr>
      </w:pPr>
      <w:r>
        <w:rPr>
          <w:rFonts w:hint="eastAsia"/>
          <w:sz w:val="24"/>
          <w:szCs w:val="24"/>
        </w:rPr>
        <w:t>竞品技术调研</w:t>
      </w:r>
    </w:p>
    <w:p w14:paraId="7EAAB53A" w14:textId="77777777" w:rsidR="0051459B" w:rsidRDefault="0051459B">
      <w:pPr>
        <w:rPr>
          <w:sz w:val="24"/>
          <w:szCs w:val="24"/>
        </w:rPr>
      </w:pPr>
    </w:p>
    <w:tbl>
      <w:tblPr>
        <w:tblW w:w="16059" w:type="dxa"/>
        <w:jc w:val="center"/>
        <w:tblLook w:val="04A0" w:firstRow="1" w:lastRow="0" w:firstColumn="1" w:lastColumn="0" w:noHBand="0" w:noVBand="1"/>
      </w:tblPr>
      <w:tblGrid>
        <w:gridCol w:w="1433"/>
        <w:gridCol w:w="2463"/>
        <w:gridCol w:w="2315"/>
        <w:gridCol w:w="2463"/>
        <w:gridCol w:w="2459"/>
        <w:gridCol w:w="2463"/>
        <w:gridCol w:w="2463"/>
      </w:tblGrid>
      <w:tr w:rsidR="0051459B" w14:paraId="7EAAB542" w14:textId="77777777">
        <w:trPr>
          <w:trHeight w:val="405"/>
          <w:jc w:val="center"/>
        </w:trPr>
        <w:tc>
          <w:tcPr>
            <w:tcW w:w="14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3B" w14:textId="77777777" w:rsidR="0051459B" w:rsidRDefault="00D60EEC">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名称</w:t>
            </w:r>
          </w:p>
        </w:tc>
        <w:tc>
          <w:tcPr>
            <w:tcW w:w="246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3C" w14:textId="77777777" w:rsidR="0051459B" w:rsidRDefault="00D60EEC">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天智航</w:t>
            </w:r>
          </w:p>
        </w:tc>
        <w:tc>
          <w:tcPr>
            <w:tcW w:w="231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3D" w14:textId="77777777" w:rsidR="0051459B" w:rsidRDefault="00D60EEC">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天智航</w:t>
            </w:r>
          </w:p>
        </w:tc>
        <w:tc>
          <w:tcPr>
            <w:tcW w:w="246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3E" w14:textId="77777777" w:rsidR="0051459B" w:rsidRDefault="00D60EEC">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美敦力</w:t>
            </w:r>
          </w:p>
        </w:tc>
        <w:tc>
          <w:tcPr>
            <w:tcW w:w="24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3F" w14:textId="77777777" w:rsidR="0051459B" w:rsidRDefault="00D60EEC">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Globus Medical</w:t>
            </w:r>
          </w:p>
        </w:tc>
        <w:tc>
          <w:tcPr>
            <w:tcW w:w="246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40" w14:textId="77777777" w:rsidR="0051459B" w:rsidRDefault="00D60EEC">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Zimmer Biomet</w:t>
            </w:r>
          </w:p>
        </w:tc>
        <w:tc>
          <w:tcPr>
            <w:tcW w:w="246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41" w14:textId="77777777" w:rsidR="0051459B" w:rsidRDefault="00D60EEC">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CUREXO</w:t>
            </w:r>
          </w:p>
        </w:tc>
      </w:tr>
      <w:tr w:rsidR="0051459B" w14:paraId="7EAAB54A" w14:textId="77777777">
        <w:trPr>
          <w:trHeight w:val="534"/>
          <w:jc w:val="center"/>
        </w:trPr>
        <w:tc>
          <w:tcPr>
            <w:tcW w:w="14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43" w14:textId="77777777" w:rsidR="0051459B" w:rsidRDefault="00D60EEC">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型号</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44"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天玑II</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45"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天玑</w:t>
            </w:r>
          </w:p>
        </w:tc>
        <w:tc>
          <w:tcPr>
            <w:tcW w:w="24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46" w14:textId="77777777" w:rsidR="0051459B" w:rsidRDefault="00D60EEC">
            <w:pPr>
              <w:widowControl/>
              <w:jc w:val="center"/>
              <w:textAlignment w:val="center"/>
              <w:rPr>
                <w:rFonts w:ascii="宋体" w:hAnsi="宋体" w:cs="宋体"/>
                <w:color w:val="000000"/>
                <w:sz w:val="24"/>
                <w:szCs w:val="24"/>
              </w:rPr>
            </w:pPr>
            <w:proofErr w:type="spellStart"/>
            <w:r>
              <w:rPr>
                <w:rFonts w:ascii="宋体" w:hAnsi="宋体" w:cs="宋体" w:hint="eastAsia"/>
                <w:color w:val="000000"/>
                <w:kern w:val="0"/>
                <w:sz w:val="24"/>
                <w:szCs w:val="24"/>
                <w:lang w:bidi="ar"/>
              </w:rPr>
              <w:t>Mazor</w:t>
            </w:r>
            <w:proofErr w:type="spellEnd"/>
            <w:r>
              <w:rPr>
                <w:rFonts w:ascii="宋体" w:hAnsi="宋体" w:cs="宋体" w:hint="eastAsia"/>
                <w:color w:val="000000"/>
                <w:kern w:val="0"/>
                <w:sz w:val="24"/>
                <w:szCs w:val="24"/>
                <w:lang w:bidi="ar"/>
              </w:rPr>
              <w:t xml:space="preserve"> X Stealth Edition Spine Robotics</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47" w14:textId="77777777" w:rsidR="0051459B" w:rsidRDefault="00D60EEC">
            <w:pPr>
              <w:widowControl/>
              <w:jc w:val="center"/>
              <w:textAlignment w:val="center"/>
              <w:rPr>
                <w:rFonts w:ascii="宋体" w:hAnsi="宋体" w:cs="宋体"/>
                <w:color w:val="000000"/>
                <w:sz w:val="24"/>
                <w:szCs w:val="24"/>
              </w:rPr>
            </w:pPr>
            <w:proofErr w:type="spellStart"/>
            <w:r>
              <w:rPr>
                <w:rFonts w:ascii="宋体" w:hAnsi="宋体" w:cs="宋体" w:hint="eastAsia"/>
                <w:color w:val="000000"/>
                <w:kern w:val="0"/>
                <w:sz w:val="24"/>
                <w:szCs w:val="24"/>
                <w:lang w:bidi="ar"/>
              </w:rPr>
              <w:t>Excelsius</w:t>
            </w:r>
            <w:proofErr w:type="spellEnd"/>
            <w:r>
              <w:rPr>
                <w:rFonts w:ascii="宋体" w:hAnsi="宋体" w:cs="宋体" w:hint="eastAsia"/>
                <w:color w:val="000000"/>
                <w:kern w:val="0"/>
                <w:sz w:val="24"/>
                <w:szCs w:val="24"/>
                <w:lang w:bidi="ar"/>
              </w:rPr>
              <w:t xml:space="preserve"> GPS®</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48"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ROSA® Knee System</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49"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CUVIS-spine</w:t>
            </w:r>
          </w:p>
        </w:tc>
      </w:tr>
      <w:tr w:rsidR="0051459B" w14:paraId="7EAAB552" w14:textId="77777777">
        <w:trPr>
          <w:trHeight w:val="1966"/>
          <w:jc w:val="center"/>
        </w:trPr>
        <w:tc>
          <w:tcPr>
            <w:tcW w:w="14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4B" w14:textId="77777777" w:rsidR="0051459B" w:rsidRDefault="00D60EEC">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产品形态</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4C"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35712" behindDoc="0" locked="0" layoutInCell="1" allowOverlap="1" wp14:anchorId="7EAAB6C7" wp14:editId="7EAAB6C8">
                  <wp:simplePos x="0" y="0"/>
                  <wp:positionH relativeFrom="column">
                    <wp:posOffset>68580</wp:posOffset>
                  </wp:positionH>
                  <wp:positionV relativeFrom="paragraph">
                    <wp:posOffset>168910</wp:posOffset>
                  </wp:positionV>
                  <wp:extent cx="1299210" cy="1065530"/>
                  <wp:effectExtent l="0" t="0" r="15240" b="1270"/>
                  <wp:wrapNone/>
                  <wp:docPr id="55" name="图片_5"/>
                  <wp:cNvGraphicFramePr/>
                  <a:graphic xmlns:a="http://schemas.openxmlformats.org/drawingml/2006/main">
                    <a:graphicData uri="http://schemas.openxmlformats.org/drawingml/2006/picture">
                      <pic:pic xmlns:pic="http://schemas.openxmlformats.org/drawingml/2006/picture">
                        <pic:nvPicPr>
                          <pic:cNvPr id="55" name="图片_5"/>
                          <pic:cNvPicPr/>
                        </pic:nvPicPr>
                        <pic:blipFill>
                          <a:blip r:embed="rId41"/>
                          <a:stretch>
                            <a:fillRect/>
                          </a:stretch>
                        </pic:blipFill>
                        <pic:spPr>
                          <a:xfrm>
                            <a:off x="0" y="0"/>
                            <a:ext cx="1299210" cy="1065530"/>
                          </a:xfrm>
                          <a:prstGeom prst="rect">
                            <a:avLst/>
                          </a:prstGeom>
                          <a:noFill/>
                          <a:ln>
                            <a:noFill/>
                          </a:ln>
                        </pic:spPr>
                      </pic:pic>
                    </a:graphicData>
                  </a:graphic>
                </wp:anchor>
              </w:drawing>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4D"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36736" behindDoc="0" locked="0" layoutInCell="1" allowOverlap="1" wp14:anchorId="7EAAB6C9" wp14:editId="7EAAB6CA">
                  <wp:simplePos x="0" y="0"/>
                  <wp:positionH relativeFrom="column">
                    <wp:posOffset>250190</wp:posOffset>
                  </wp:positionH>
                  <wp:positionV relativeFrom="paragraph">
                    <wp:posOffset>657225</wp:posOffset>
                  </wp:positionV>
                  <wp:extent cx="758825" cy="662940"/>
                  <wp:effectExtent l="0" t="0" r="3175" b="3810"/>
                  <wp:wrapNone/>
                  <wp:docPr id="37" name="图片_4"/>
                  <wp:cNvGraphicFramePr/>
                  <a:graphic xmlns:a="http://schemas.openxmlformats.org/drawingml/2006/main">
                    <a:graphicData uri="http://schemas.openxmlformats.org/drawingml/2006/picture">
                      <pic:pic xmlns:pic="http://schemas.openxmlformats.org/drawingml/2006/picture">
                        <pic:nvPicPr>
                          <pic:cNvPr id="37" name="图片_4"/>
                          <pic:cNvPicPr/>
                        </pic:nvPicPr>
                        <pic:blipFill>
                          <a:blip r:embed="rId42"/>
                          <a:stretch>
                            <a:fillRect/>
                          </a:stretch>
                        </pic:blipFill>
                        <pic:spPr>
                          <a:xfrm>
                            <a:off x="0" y="0"/>
                            <a:ext cx="758825" cy="662940"/>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37760" behindDoc="0" locked="0" layoutInCell="1" allowOverlap="1" wp14:anchorId="7EAAB6CB" wp14:editId="7EAAB6CC">
                  <wp:simplePos x="0" y="0"/>
                  <wp:positionH relativeFrom="column">
                    <wp:posOffset>290830</wp:posOffset>
                  </wp:positionH>
                  <wp:positionV relativeFrom="paragraph">
                    <wp:posOffset>105410</wp:posOffset>
                  </wp:positionV>
                  <wp:extent cx="626745" cy="577215"/>
                  <wp:effectExtent l="0" t="0" r="1905" b="13335"/>
                  <wp:wrapNone/>
                  <wp:docPr id="54" name="图片_2"/>
                  <wp:cNvGraphicFramePr/>
                  <a:graphic xmlns:a="http://schemas.openxmlformats.org/drawingml/2006/main">
                    <a:graphicData uri="http://schemas.openxmlformats.org/drawingml/2006/picture">
                      <pic:pic xmlns:pic="http://schemas.openxmlformats.org/drawingml/2006/picture">
                        <pic:nvPicPr>
                          <pic:cNvPr id="54" name="图片_2"/>
                          <pic:cNvPicPr/>
                        </pic:nvPicPr>
                        <pic:blipFill>
                          <a:blip r:embed="rId43"/>
                          <a:stretch>
                            <a:fillRect/>
                          </a:stretch>
                        </pic:blipFill>
                        <pic:spPr>
                          <a:xfrm>
                            <a:off x="0" y="0"/>
                            <a:ext cx="626745" cy="577215"/>
                          </a:xfrm>
                          <a:prstGeom prst="rect">
                            <a:avLst/>
                          </a:prstGeom>
                          <a:noFill/>
                          <a:ln>
                            <a:noFill/>
                          </a:ln>
                        </pic:spPr>
                      </pic:pic>
                    </a:graphicData>
                  </a:graphic>
                </wp:anchor>
              </w:drawing>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4E"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61312" behindDoc="0" locked="0" layoutInCell="1" allowOverlap="1" wp14:anchorId="7EAAB6CD" wp14:editId="7EAAB6CE">
                  <wp:simplePos x="0" y="0"/>
                  <wp:positionH relativeFrom="column">
                    <wp:posOffset>58420</wp:posOffset>
                  </wp:positionH>
                  <wp:positionV relativeFrom="paragraph">
                    <wp:posOffset>109220</wp:posOffset>
                  </wp:positionV>
                  <wp:extent cx="1245870" cy="1176655"/>
                  <wp:effectExtent l="0" t="0" r="11430" b="4445"/>
                  <wp:wrapNone/>
                  <wp:docPr id="56" name="图片_16"/>
                  <wp:cNvGraphicFramePr/>
                  <a:graphic xmlns:a="http://schemas.openxmlformats.org/drawingml/2006/main">
                    <a:graphicData uri="http://schemas.openxmlformats.org/drawingml/2006/picture">
                      <pic:pic xmlns:pic="http://schemas.openxmlformats.org/drawingml/2006/picture">
                        <pic:nvPicPr>
                          <pic:cNvPr id="56" name="图片_16"/>
                          <pic:cNvPicPr/>
                        </pic:nvPicPr>
                        <pic:blipFill>
                          <a:blip r:embed="rId44"/>
                          <a:stretch>
                            <a:fillRect/>
                          </a:stretch>
                        </pic:blipFill>
                        <pic:spPr>
                          <a:xfrm>
                            <a:off x="0" y="0"/>
                            <a:ext cx="1245870" cy="1176655"/>
                          </a:xfrm>
                          <a:prstGeom prst="rect">
                            <a:avLst/>
                          </a:prstGeom>
                          <a:noFill/>
                          <a:ln>
                            <a:noFill/>
                          </a:ln>
                        </pic:spPr>
                      </pic:pic>
                    </a:graphicData>
                  </a:graphic>
                </wp:anchor>
              </w:drawing>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4F" w14:textId="77777777" w:rsidR="0051459B" w:rsidRDefault="00D60EEC">
            <w:pPr>
              <w:widowControl/>
              <w:jc w:val="left"/>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38784" behindDoc="0" locked="0" layoutInCell="1" allowOverlap="1" wp14:anchorId="7EAAB6CF" wp14:editId="7EAAB6D0">
                  <wp:simplePos x="0" y="0"/>
                  <wp:positionH relativeFrom="column">
                    <wp:posOffset>18415</wp:posOffset>
                  </wp:positionH>
                  <wp:positionV relativeFrom="paragraph">
                    <wp:posOffset>142875</wp:posOffset>
                  </wp:positionV>
                  <wp:extent cx="1367155" cy="1118235"/>
                  <wp:effectExtent l="0" t="0" r="4445" b="5715"/>
                  <wp:wrapNone/>
                  <wp:docPr id="38" name="图片_18"/>
                  <wp:cNvGraphicFramePr/>
                  <a:graphic xmlns:a="http://schemas.openxmlformats.org/drawingml/2006/main">
                    <a:graphicData uri="http://schemas.openxmlformats.org/drawingml/2006/picture">
                      <pic:pic xmlns:pic="http://schemas.openxmlformats.org/drawingml/2006/picture">
                        <pic:nvPicPr>
                          <pic:cNvPr id="38" name="图片_18"/>
                          <pic:cNvPicPr/>
                        </pic:nvPicPr>
                        <pic:blipFill>
                          <a:blip r:embed="rId45"/>
                          <a:stretch>
                            <a:fillRect/>
                          </a:stretch>
                        </pic:blipFill>
                        <pic:spPr>
                          <a:xfrm>
                            <a:off x="0" y="0"/>
                            <a:ext cx="1367155" cy="1118235"/>
                          </a:xfrm>
                          <a:prstGeom prst="rect">
                            <a:avLst/>
                          </a:prstGeom>
                          <a:noFill/>
                          <a:ln>
                            <a:noFill/>
                          </a:ln>
                        </pic:spPr>
                      </pic:pic>
                    </a:graphicData>
                  </a:graphic>
                </wp:anchor>
              </w:drawing>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50" w14:textId="77777777" w:rsidR="0051459B" w:rsidRDefault="00D60EEC">
            <w:pPr>
              <w:widowControl/>
              <w:jc w:val="left"/>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39808" behindDoc="0" locked="0" layoutInCell="1" allowOverlap="1" wp14:anchorId="7EAAB6D1" wp14:editId="7EAAB6D2">
                  <wp:simplePos x="0" y="0"/>
                  <wp:positionH relativeFrom="column">
                    <wp:posOffset>156845</wp:posOffset>
                  </wp:positionH>
                  <wp:positionV relativeFrom="paragraph">
                    <wp:posOffset>125095</wp:posOffset>
                  </wp:positionV>
                  <wp:extent cx="1215390" cy="1153795"/>
                  <wp:effectExtent l="0" t="0" r="3810" b="8255"/>
                  <wp:wrapNone/>
                  <wp:docPr id="40" name="图片_24"/>
                  <wp:cNvGraphicFramePr/>
                  <a:graphic xmlns:a="http://schemas.openxmlformats.org/drawingml/2006/main">
                    <a:graphicData uri="http://schemas.openxmlformats.org/drawingml/2006/picture">
                      <pic:pic xmlns:pic="http://schemas.openxmlformats.org/drawingml/2006/picture">
                        <pic:nvPicPr>
                          <pic:cNvPr id="40" name="图片_24"/>
                          <pic:cNvPicPr/>
                        </pic:nvPicPr>
                        <pic:blipFill>
                          <a:blip r:embed="rId46"/>
                          <a:stretch>
                            <a:fillRect/>
                          </a:stretch>
                        </pic:blipFill>
                        <pic:spPr>
                          <a:xfrm>
                            <a:off x="0" y="0"/>
                            <a:ext cx="1215390" cy="1153795"/>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40832" behindDoc="0" locked="0" layoutInCell="1" allowOverlap="1" wp14:anchorId="7EAAB6D3" wp14:editId="7EAAB6D4">
                  <wp:simplePos x="0" y="0"/>
                  <wp:positionH relativeFrom="column">
                    <wp:posOffset>0</wp:posOffset>
                  </wp:positionH>
                  <wp:positionV relativeFrom="paragraph">
                    <wp:posOffset>0</wp:posOffset>
                  </wp:positionV>
                  <wp:extent cx="304800" cy="304800"/>
                  <wp:effectExtent l="0" t="0" r="0" b="0"/>
                  <wp:wrapNone/>
                  <wp:docPr id="44" name="图片_23"/>
                  <wp:cNvGraphicFramePr/>
                  <a:graphic xmlns:a="http://schemas.openxmlformats.org/drawingml/2006/main">
                    <a:graphicData uri="http://schemas.openxmlformats.org/drawingml/2006/picture">
                      <pic:pic xmlns:pic="http://schemas.openxmlformats.org/drawingml/2006/picture">
                        <pic:nvPicPr>
                          <pic:cNvPr id="44" name="图片_23"/>
                          <pic:cNvPicPr/>
                        </pic:nvPicPr>
                        <pic:blipFill>
                          <a:blip r:embed="rId47"/>
                          <a:stretch>
                            <a:fillRect/>
                          </a:stretch>
                        </pic:blipFill>
                        <pic:spPr>
                          <a:xfrm>
                            <a:off x="0" y="0"/>
                            <a:ext cx="304800" cy="304800"/>
                          </a:xfrm>
                          <a:prstGeom prst="rect">
                            <a:avLst/>
                          </a:prstGeom>
                          <a:noFill/>
                          <a:ln>
                            <a:noFill/>
                          </a:ln>
                        </pic:spPr>
                      </pic:pic>
                    </a:graphicData>
                  </a:graphic>
                </wp:anchor>
              </w:drawing>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51" w14:textId="77777777" w:rsidR="0051459B" w:rsidRDefault="00D60EEC">
            <w:pPr>
              <w:widowControl/>
              <w:jc w:val="left"/>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41856" behindDoc="0" locked="0" layoutInCell="1" allowOverlap="1" wp14:anchorId="7EAAB6D5" wp14:editId="7EAAB6D6">
                  <wp:simplePos x="0" y="0"/>
                  <wp:positionH relativeFrom="column">
                    <wp:posOffset>245745</wp:posOffset>
                  </wp:positionH>
                  <wp:positionV relativeFrom="paragraph">
                    <wp:posOffset>139700</wp:posOffset>
                  </wp:positionV>
                  <wp:extent cx="952500" cy="1124585"/>
                  <wp:effectExtent l="0" t="0" r="0" b="18415"/>
                  <wp:wrapNone/>
                  <wp:docPr id="41" name="图片_27"/>
                  <wp:cNvGraphicFramePr/>
                  <a:graphic xmlns:a="http://schemas.openxmlformats.org/drawingml/2006/main">
                    <a:graphicData uri="http://schemas.openxmlformats.org/drawingml/2006/picture">
                      <pic:pic xmlns:pic="http://schemas.openxmlformats.org/drawingml/2006/picture">
                        <pic:nvPicPr>
                          <pic:cNvPr id="41" name="图片_27"/>
                          <pic:cNvPicPr/>
                        </pic:nvPicPr>
                        <pic:blipFill>
                          <a:blip r:embed="rId48"/>
                          <a:stretch>
                            <a:fillRect/>
                          </a:stretch>
                        </pic:blipFill>
                        <pic:spPr>
                          <a:xfrm>
                            <a:off x="0" y="0"/>
                            <a:ext cx="952500" cy="1124585"/>
                          </a:xfrm>
                          <a:prstGeom prst="rect">
                            <a:avLst/>
                          </a:prstGeom>
                          <a:noFill/>
                          <a:ln>
                            <a:noFill/>
                          </a:ln>
                        </pic:spPr>
                      </pic:pic>
                    </a:graphicData>
                  </a:graphic>
                </wp:anchor>
              </w:drawing>
            </w:r>
          </w:p>
        </w:tc>
      </w:tr>
      <w:tr w:rsidR="0051459B" w14:paraId="7EAAB55A" w14:textId="77777777">
        <w:trPr>
          <w:trHeight w:val="3327"/>
          <w:jc w:val="center"/>
        </w:trPr>
        <w:tc>
          <w:tcPr>
            <w:tcW w:w="14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53" w14:textId="77777777" w:rsidR="0051459B" w:rsidRDefault="00D60EEC">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光学追踪</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54"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42880" behindDoc="0" locked="0" layoutInCell="1" allowOverlap="1" wp14:anchorId="7EAAB6D7" wp14:editId="7EAAB6D8">
                  <wp:simplePos x="0" y="0"/>
                  <wp:positionH relativeFrom="column">
                    <wp:posOffset>210820</wp:posOffset>
                  </wp:positionH>
                  <wp:positionV relativeFrom="paragraph">
                    <wp:posOffset>80645</wp:posOffset>
                  </wp:positionV>
                  <wp:extent cx="1036320" cy="586740"/>
                  <wp:effectExtent l="0" t="0" r="11430" b="3810"/>
                  <wp:wrapNone/>
                  <wp:docPr id="45" name="图片_6"/>
                  <wp:cNvGraphicFramePr/>
                  <a:graphic xmlns:a="http://schemas.openxmlformats.org/drawingml/2006/main">
                    <a:graphicData uri="http://schemas.openxmlformats.org/drawingml/2006/picture">
                      <pic:pic xmlns:pic="http://schemas.openxmlformats.org/drawingml/2006/picture">
                        <pic:nvPicPr>
                          <pic:cNvPr id="45" name="图片_6"/>
                          <pic:cNvPicPr/>
                        </pic:nvPicPr>
                        <pic:blipFill>
                          <a:blip r:embed="rId49"/>
                          <a:stretch>
                            <a:fillRect/>
                          </a:stretch>
                        </pic:blipFill>
                        <pic:spPr>
                          <a:xfrm>
                            <a:off x="0" y="0"/>
                            <a:ext cx="1036320" cy="586740"/>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43904" behindDoc="0" locked="0" layoutInCell="1" allowOverlap="1" wp14:anchorId="7EAAB6D9" wp14:editId="7EAAB6DA">
                  <wp:simplePos x="0" y="0"/>
                  <wp:positionH relativeFrom="column">
                    <wp:posOffset>380365</wp:posOffset>
                  </wp:positionH>
                  <wp:positionV relativeFrom="paragraph">
                    <wp:posOffset>1448435</wp:posOffset>
                  </wp:positionV>
                  <wp:extent cx="625475" cy="647700"/>
                  <wp:effectExtent l="0" t="0" r="3175" b="0"/>
                  <wp:wrapNone/>
                  <wp:docPr id="51" name="图片_8"/>
                  <wp:cNvGraphicFramePr/>
                  <a:graphic xmlns:a="http://schemas.openxmlformats.org/drawingml/2006/main">
                    <a:graphicData uri="http://schemas.openxmlformats.org/drawingml/2006/picture">
                      <pic:pic xmlns:pic="http://schemas.openxmlformats.org/drawingml/2006/picture">
                        <pic:nvPicPr>
                          <pic:cNvPr id="51" name="图片_8"/>
                          <pic:cNvPicPr/>
                        </pic:nvPicPr>
                        <pic:blipFill>
                          <a:blip r:embed="rId50"/>
                          <a:stretch>
                            <a:fillRect/>
                          </a:stretch>
                        </pic:blipFill>
                        <pic:spPr>
                          <a:xfrm>
                            <a:off x="0" y="0"/>
                            <a:ext cx="625475" cy="647700"/>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44928" behindDoc="0" locked="0" layoutInCell="1" allowOverlap="1" wp14:anchorId="7EAAB6DB" wp14:editId="7EAAB6DC">
                  <wp:simplePos x="0" y="0"/>
                  <wp:positionH relativeFrom="column">
                    <wp:posOffset>99060</wp:posOffset>
                  </wp:positionH>
                  <wp:positionV relativeFrom="paragraph">
                    <wp:posOffset>761365</wp:posOffset>
                  </wp:positionV>
                  <wp:extent cx="1151255" cy="645160"/>
                  <wp:effectExtent l="0" t="0" r="10795" b="2540"/>
                  <wp:wrapNone/>
                  <wp:docPr id="42" name="图片_7"/>
                  <wp:cNvGraphicFramePr/>
                  <a:graphic xmlns:a="http://schemas.openxmlformats.org/drawingml/2006/main">
                    <a:graphicData uri="http://schemas.openxmlformats.org/drawingml/2006/picture">
                      <pic:pic xmlns:pic="http://schemas.openxmlformats.org/drawingml/2006/picture">
                        <pic:nvPicPr>
                          <pic:cNvPr id="42" name="图片_7"/>
                          <pic:cNvPicPr/>
                        </pic:nvPicPr>
                        <pic:blipFill>
                          <a:blip r:embed="rId51"/>
                          <a:stretch>
                            <a:fillRect/>
                          </a:stretch>
                        </pic:blipFill>
                        <pic:spPr>
                          <a:xfrm>
                            <a:off x="0" y="0"/>
                            <a:ext cx="1151255" cy="645160"/>
                          </a:xfrm>
                          <a:prstGeom prst="rect">
                            <a:avLst/>
                          </a:prstGeom>
                          <a:noFill/>
                          <a:ln>
                            <a:noFill/>
                          </a:ln>
                        </pic:spPr>
                      </pic:pic>
                    </a:graphicData>
                  </a:graphic>
                </wp:anchor>
              </w:drawing>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55"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45952" behindDoc="0" locked="0" layoutInCell="1" allowOverlap="1" wp14:anchorId="7EAAB6DD" wp14:editId="7EAAB6DE">
                  <wp:simplePos x="0" y="0"/>
                  <wp:positionH relativeFrom="column">
                    <wp:posOffset>135890</wp:posOffset>
                  </wp:positionH>
                  <wp:positionV relativeFrom="paragraph">
                    <wp:posOffset>1433830</wp:posOffset>
                  </wp:positionV>
                  <wp:extent cx="1030605" cy="615950"/>
                  <wp:effectExtent l="0" t="0" r="17145" b="12700"/>
                  <wp:wrapNone/>
                  <wp:docPr id="46" name="图片_9"/>
                  <wp:cNvGraphicFramePr/>
                  <a:graphic xmlns:a="http://schemas.openxmlformats.org/drawingml/2006/main">
                    <a:graphicData uri="http://schemas.openxmlformats.org/drawingml/2006/picture">
                      <pic:pic xmlns:pic="http://schemas.openxmlformats.org/drawingml/2006/picture">
                        <pic:nvPicPr>
                          <pic:cNvPr id="46" name="图片_9"/>
                          <pic:cNvPicPr/>
                        </pic:nvPicPr>
                        <pic:blipFill>
                          <a:blip r:embed="rId52"/>
                          <a:stretch>
                            <a:fillRect/>
                          </a:stretch>
                        </pic:blipFill>
                        <pic:spPr>
                          <a:xfrm>
                            <a:off x="0" y="0"/>
                            <a:ext cx="1030605" cy="615950"/>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46976" behindDoc="0" locked="0" layoutInCell="1" allowOverlap="1" wp14:anchorId="7EAAB6DF" wp14:editId="7EAAB6E0">
                  <wp:simplePos x="0" y="0"/>
                  <wp:positionH relativeFrom="column">
                    <wp:posOffset>252730</wp:posOffset>
                  </wp:positionH>
                  <wp:positionV relativeFrom="paragraph">
                    <wp:posOffset>746125</wp:posOffset>
                  </wp:positionV>
                  <wp:extent cx="804545" cy="601345"/>
                  <wp:effectExtent l="0" t="0" r="14605" b="8255"/>
                  <wp:wrapNone/>
                  <wp:docPr id="53" name="图片_17"/>
                  <wp:cNvGraphicFramePr/>
                  <a:graphic xmlns:a="http://schemas.openxmlformats.org/drawingml/2006/main">
                    <a:graphicData uri="http://schemas.openxmlformats.org/drawingml/2006/picture">
                      <pic:pic xmlns:pic="http://schemas.openxmlformats.org/drawingml/2006/picture">
                        <pic:nvPicPr>
                          <pic:cNvPr id="53" name="图片_17"/>
                          <pic:cNvPicPr/>
                        </pic:nvPicPr>
                        <pic:blipFill>
                          <a:blip r:embed="rId53"/>
                          <a:stretch>
                            <a:fillRect/>
                          </a:stretch>
                        </pic:blipFill>
                        <pic:spPr>
                          <a:xfrm>
                            <a:off x="0" y="0"/>
                            <a:ext cx="804545" cy="601345"/>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48000" behindDoc="0" locked="0" layoutInCell="1" allowOverlap="1" wp14:anchorId="7EAAB6E1" wp14:editId="7EAAB6E2">
                  <wp:simplePos x="0" y="0"/>
                  <wp:positionH relativeFrom="column">
                    <wp:posOffset>99695</wp:posOffset>
                  </wp:positionH>
                  <wp:positionV relativeFrom="paragraph">
                    <wp:posOffset>123825</wp:posOffset>
                  </wp:positionV>
                  <wp:extent cx="1038860" cy="492125"/>
                  <wp:effectExtent l="0" t="0" r="7620" b="3175"/>
                  <wp:wrapNone/>
                  <wp:docPr id="52" name="图片_1"/>
                  <wp:cNvGraphicFramePr/>
                  <a:graphic xmlns:a="http://schemas.openxmlformats.org/drawingml/2006/main">
                    <a:graphicData uri="http://schemas.openxmlformats.org/drawingml/2006/picture">
                      <pic:pic xmlns:pic="http://schemas.openxmlformats.org/drawingml/2006/picture">
                        <pic:nvPicPr>
                          <pic:cNvPr id="52" name="图片_1"/>
                          <pic:cNvPicPr/>
                        </pic:nvPicPr>
                        <pic:blipFill>
                          <a:blip r:embed="rId54"/>
                          <a:stretch>
                            <a:fillRect/>
                          </a:stretch>
                        </pic:blipFill>
                        <pic:spPr>
                          <a:xfrm>
                            <a:off x="0" y="0"/>
                            <a:ext cx="1038860" cy="492125"/>
                          </a:xfrm>
                          <a:prstGeom prst="rect">
                            <a:avLst/>
                          </a:prstGeom>
                          <a:noFill/>
                          <a:ln>
                            <a:noFill/>
                          </a:ln>
                        </pic:spPr>
                      </pic:pic>
                    </a:graphicData>
                  </a:graphic>
                </wp:anchor>
              </w:drawing>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56"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49024" behindDoc="0" locked="0" layoutInCell="1" allowOverlap="1" wp14:anchorId="7EAAB6E3" wp14:editId="7EAAB6E4">
                  <wp:simplePos x="0" y="0"/>
                  <wp:positionH relativeFrom="column">
                    <wp:posOffset>253365</wp:posOffset>
                  </wp:positionH>
                  <wp:positionV relativeFrom="paragraph">
                    <wp:posOffset>1508125</wp:posOffset>
                  </wp:positionV>
                  <wp:extent cx="877570" cy="545465"/>
                  <wp:effectExtent l="0" t="0" r="17780" b="6985"/>
                  <wp:wrapNone/>
                  <wp:docPr id="48" name="图片_12"/>
                  <wp:cNvGraphicFramePr/>
                  <a:graphic xmlns:a="http://schemas.openxmlformats.org/drawingml/2006/main">
                    <a:graphicData uri="http://schemas.openxmlformats.org/drawingml/2006/picture">
                      <pic:pic xmlns:pic="http://schemas.openxmlformats.org/drawingml/2006/picture">
                        <pic:nvPicPr>
                          <pic:cNvPr id="48" name="图片_12"/>
                          <pic:cNvPicPr/>
                        </pic:nvPicPr>
                        <pic:blipFill>
                          <a:blip r:embed="rId55"/>
                          <a:stretch>
                            <a:fillRect/>
                          </a:stretch>
                        </pic:blipFill>
                        <pic:spPr>
                          <a:xfrm>
                            <a:off x="0" y="0"/>
                            <a:ext cx="877570" cy="545465"/>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50048" behindDoc="0" locked="0" layoutInCell="1" allowOverlap="1" wp14:anchorId="7EAAB6E5" wp14:editId="7EAAB6E6">
                  <wp:simplePos x="0" y="0"/>
                  <wp:positionH relativeFrom="column">
                    <wp:posOffset>163195</wp:posOffset>
                  </wp:positionH>
                  <wp:positionV relativeFrom="paragraph">
                    <wp:posOffset>740410</wp:posOffset>
                  </wp:positionV>
                  <wp:extent cx="1087120" cy="702310"/>
                  <wp:effectExtent l="0" t="0" r="17780" b="2540"/>
                  <wp:wrapNone/>
                  <wp:docPr id="57" name="图片_15"/>
                  <wp:cNvGraphicFramePr/>
                  <a:graphic xmlns:a="http://schemas.openxmlformats.org/drawingml/2006/main">
                    <a:graphicData uri="http://schemas.openxmlformats.org/drawingml/2006/picture">
                      <pic:pic xmlns:pic="http://schemas.openxmlformats.org/drawingml/2006/picture">
                        <pic:nvPicPr>
                          <pic:cNvPr id="57" name="图片_15"/>
                          <pic:cNvPicPr/>
                        </pic:nvPicPr>
                        <pic:blipFill>
                          <a:blip r:embed="rId56"/>
                          <a:stretch>
                            <a:fillRect/>
                          </a:stretch>
                        </pic:blipFill>
                        <pic:spPr>
                          <a:xfrm>
                            <a:off x="0" y="0"/>
                            <a:ext cx="1087120" cy="702310"/>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51072" behindDoc="0" locked="0" layoutInCell="1" allowOverlap="1" wp14:anchorId="7EAAB6E7" wp14:editId="7EAAB6E8">
                  <wp:simplePos x="0" y="0"/>
                  <wp:positionH relativeFrom="column">
                    <wp:posOffset>177165</wp:posOffset>
                  </wp:positionH>
                  <wp:positionV relativeFrom="paragraph">
                    <wp:posOffset>88265</wp:posOffset>
                  </wp:positionV>
                  <wp:extent cx="1076325" cy="543560"/>
                  <wp:effectExtent l="0" t="0" r="9525" b="8890"/>
                  <wp:wrapNone/>
                  <wp:docPr id="47" name="图片_14"/>
                  <wp:cNvGraphicFramePr/>
                  <a:graphic xmlns:a="http://schemas.openxmlformats.org/drawingml/2006/main">
                    <a:graphicData uri="http://schemas.openxmlformats.org/drawingml/2006/picture">
                      <pic:pic xmlns:pic="http://schemas.openxmlformats.org/drawingml/2006/picture">
                        <pic:nvPicPr>
                          <pic:cNvPr id="47" name="图片_14"/>
                          <pic:cNvPicPr/>
                        </pic:nvPicPr>
                        <pic:blipFill>
                          <a:blip r:embed="rId57"/>
                          <a:stretch>
                            <a:fillRect/>
                          </a:stretch>
                        </pic:blipFill>
                        <pic:spPr>
                          <a:xfrm>
                            <a:off x="0" y="0"/>
                            <a:ext cx="1076325" cy="543560"/>
                          </a:xfrm>
                          <a:prstGeom prst="rect">
                            <a:avLst/>
                          </a:prstGeom>
                          <a:noFill/>
                          <a:ln>
                            <a:noFill/>
                          </a:ln>
                        </pic:spPr>
                      </pic:pic>
                    </a:graphicData>
                  </a:graphic>
                </wp:anchor>
              </w:drawing>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57" w14:textId="77777777" w:rsidR="0051459B" w:rsidRDefault="00D60EEC">
            <w:pPr>
              <w:widowControl/>
              <w:jc w:val="left"/>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52096" behindDoc="0" locked="0" layoutInCell="1" allowOverlap="1" wp14:anchorId="7EAAB6E9" wp14:editId="7EAAB6EA">
                  <wp:simplePos x="0" y="0"/>
                  <wp:positionH relativeFrom="column">
                    <wp:posOffset>187960</wp:posOffset>
                  </wp:positionH>
                  <wp:positionV relativeFrom="paragraph">
                    <wp:posOffset>84455</wp:posOffset>
                  </wp:positionV>
                  <wp:extent cx="1098550" cy="504190"/>
                  <wp:effectExtent l="0" t="0" r="6350" b="10160"/>
                  <wp:wrapNone/>
                  <wp:docPr id="50" name="图片_21"/>
                  <wp:cNvGraphicFramePr/>
                  <a:graphic xmlns:a="http://schemas.openxmlformats.org/drawingml/2006/main">
                    <a:graphicData uri="http://schemas.openxmlformats.org/drawingml/2006/picture">
                      <pic:pic xmlns:pic="http://schemas.openxmlformats.org/drawingml/2006/picture">
                        <pic:nvPicPr>
                          <pic:cNvPr id="50" name="图片_21"/>
                          <pic:cNvPicPr/>
                        </pic:nvPicPr>
                        <pic:blipFill>
                          <a:blip r:embed="rId58"/>
                          <a:stretch>
                            <a:fillRect/>
                          </a:stretch>
                        </pic:blipFill>
                        <pic:spPr>
                          <a:xfrm>
                            <a:off x="0" y="0"/>
                            <a:ext cx="1098550" cy="504190"/>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53120" behindDoc="0" locked="0" layoutInCell="1" allowOverlap="1" wp14:anchorId="7EAAB6EB" wp14:editId="7EAAB6EC">
                  <wp:simplePos x="0" y="0"/>
                  <wp:positionH relativeFrom="column">
                    <wp:posOffset>228600</wp:posOffset>
                  </wp:positionH>
                  <wp:positionV relativeFrom="paragraph">
                    <wp:posOffset>1476375</wp:posOffset>
                  </wp:positionV>
                  <wp:extent cx="1017270" cy="567690"/>
                  <wp:effectExtent l="0" t="0" r="11430" b="3810"/>
                  <wp:wrapNone/>
                  <wp:docPr id="43" name="图片_19"/>
                  <wp:cNvGraphicFramePr/>
                  <a:graphic xmlns:a="http://schemas.openxmlformats.org/drawingml/2006/main">
                    <a:graphicData uri="http://schemas.openxmlformats.org/drawingml/2006/picture">
                      <pic:pic xmlns:pic="http://schemas.openxmlformats.org/drawingml/2006/picture">
                        <pic:nvPicPr>
                          <pic:cNvPr id="43" name="图片_19"/>
                          <pic:cNvPicPr/>
                        </pic:nvPicPr>
                        <pic:blipFill>
                          <a:blip r:embed="rId59"/>
                          <a:stretch>
                            <a:fillRect/>
                          </a:stretch>
                        </pic:blipFill>
                        <pic:spPr>
                          <a:xfrm>
                            <a:off x="0" y="0"/>
                            <a:ext cx="1017270" cy="567690"/>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54144" behindDoc="0" locked="0" layoutInCell="1" allowOverlap="1" wp14:anchorId="7EAAB6ED" wp14:editId="7EAAB6EE">
                  <wp:simplePos x="0" y="0"/>
                  <wp:positionH relativeFrom="column">
                    <wp:posOffset>222250</wp:posOffset>
                  </wp:positionH>
                  <wp:positionV relativeFrom="paragraph">
                    <wp:posOffset>705485</wp:posOffset>
                  </wp:positionV>
                  <wp:extent cx="1009650" cy="675005"/>
                  <wp:effectExtent l="0" t="0" r="0" b="10795"/>
                  <wp:wrapNone/>
                  <wp:docPr id="36" name="图片_20"/>
                  <wp:cNvGraphicFramePr/>
                  <a:graphic xmlns:a="http://schemas.openxmlformats.org/drawingml/2006/main">
                    <a:graphicData uri="http://schemas.openxmlformats.org/drawingml/2006/picture">
                      <pic:pic xmlns:pic="http://schemas.openxmlformats.org/drawingml/2006/picture">
                        <pic:nvPicPr>
                          <pic:cNvPr id="36" name="图片_20"/>
                          <pic:cNvPicPr/>
                        </pic:nvPicPr>
                        <pic:blipFill>
                          <a:blip r:embed="rId60"/>
                          <a:stretch>
                            <a:fillRect/>
                          </a:stretch>
                        </pic:blipFill>
                        <pic:spPr>
                          <a:xfrm>
                            <a:off x="0" y="0"/>
                            <a:ext cx="1009650" cy="675005"/>
                          </a:xfrm>
                          <a:prstGeom prst="rect">
                            <a:avLst/>
                          </a:prstGeom>
                          <a:noFill/>
                          <a:ln>
                            <a:noFill/>
                          </a:ln>
                        </pic:spPr>
                      </pic:pic>
                    </a:graphicData>
                  </a:graphic>
                </wp:anchor>
              </w:drawing>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58" w14:textId="77777777" w:rsidR="0051459B" w:rsidRDefault="00D60EEC">
            <w:pPr>
              <w:widowControl/>
              <w:jc w:val="left"/>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55168" behindDoc="0" locked="0" layoutInCell="1" allowOverlap="1" wp14:anchorId="7EAAB6EF" wp14:editId="7EAAB6F0">
                  <wp:simplePos x="0" y="0"/>
                  <wp:positionH relativeFrom="column">
                    <wp:posOffset>33020</wp:posOffset>
                  </wp:positionH>
                  <wp:positionV relativeFrom="paragraph">
                    <wp:posOffset>859790</wp:posOffset>
                  </wp:positionV>
                  <wp:extent cx="1394460" cy="948690"/>
                  <wp:effectExtent l="0" t="0" r="15240" b="3810"/>
                  <wp:wrapNone/>
                  <wp:docPr id="59" name="图片_25"/>
                  <wp:cNvGraphicFramePr/>
                  <a:graphic xmlns:a="http://schemas.openxmlformats.org/drawingml/2006/main">
                    <a:graphicData uri="http://schemas.openxmlformats.org/drawingml/2006/picture">
                      <pic:pic xmlns:pic="http://schemas.openxmlformats.org/drawingml/2006/picture">
                        <pic:nvPicPr>
                          <pic:cNvPr id="59" name="图片_25"/>
                          <pic:cNvPicPr/>
                        </pic:nvPicPr>
                        <pic:blipFill>
                          <a:blip r:embed="rId61"/>
                          <a:stretch>
                            <a:fillRect/>
                          </a:stretch>
                        </pic:blipFill>
                        <pic:spPr>
                          <a:xfrm>
                            <a:off x="0" y="0"/>
                            <a:ext cx="1394460" cy="948690"/>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56192" behindDoc="0" locked="0" layoutInCell="1" allowOverlap="1" wp14:anchorId="7EAAB6F1" wp14:editId="7EAAB6F2">
                  <wp:simplePos x="0" y="0"/>
                  <wp:positionH relativeFrom="column">
                    <wp:posOffset>58420</wp:posOffset>
                  </wp:positionH>
                  <wp:positionV relativeFrom="paragraph">
                    <wp:posOffset>139065</wp:posOffset>
                  </wp:positionV>
                  <wp:extent cx="1386205" cy="512445"/>
                  <wp:effectExtent l="0" t="0" r="4445" b="1905"/>
                  <wp:wrapNone/>
                  <wp:docPr id="58" name="图片_26"/>
                  <wp:cNvGraphicFramePr/>
                  <a:graphic xmlns:a="http://schemas.openxmlformats.org/drawingml/2006/main">
                    <a:graphicData uri="http://schemas.openxmlformats.org/drawingml/2006/picture">
                      <pic:pic xmlns:pic="http://schemas.openxmlformats.org/drawingml/2006/picture">
                        <pic:nvPicPr>
                          <pic:cNvPr id="58" name="图片_26"/>
                          <pic:cNvPicPr/>
                        </pic:nvPicPr>
                        <pic:blipFill>
                          <a:blip r:embed="rId62"/>
                          <a:stretch>
                            <a:fillRect/>
                          </a:stretch>
                        </pic:blipFill>
                        <pic:spPr>
                          <a:xfrm>
                            <a:off x="0" y="0"/>
                            <a:ext cx="1386205" cy="512445"/>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57216" behindDoc="0" locked="0" layoutInCell="1" allowOverlap="1" wp14:anchorId="7EAAB6F3" wp14:editId="7EAAB6F4">
                  <wp:simplePos x="0" y="0"/>
                  <wp:positionH relativeFrom="column">
                    <wp:posOffset>0</wp:posOffset>
                  </wp:positionH>
                  <wp:positionV relativeFrom="paragraph">
                    <wp:posOffset>0</wp:posOffset>
                  </wp:positionV>
                  <wp:extent cx="304800" cy="304800"/>
                  <wp:effectExtent l="0" t="0" r="0" b="0"/>
                  <wp:wrapNone/>
                  <wp:docPr id="49" name="图片_22"/>
                  <wp:cNvGraphicFramePr/>
                  <a:graphic xmlns:a="http://schemas.openxmlformats.org/drawingml/2006/main">
                    <a:graphicData uri="http://schemas.openxmlformats.org/drawingml/2006/picture">
                      <pic:pic xmlns:pic="http://schemas.openxmlformats.org/drawingml/2006/picture">
                        <pic:nvPicPr>
                          <pic:cNvPr id="49" name="图片_22"/>
                          <pic:cNvPicPr/>
                        </pic:nvPicPr>
                        <pic:blipFill>
                          <a:blip r:embed="rId63"/>
                          <a:stretch>
                            <a:fillRect/>
                          </a:stretch>
                        </pic:blipFill>
                        <pic:spPr>
                          <a:xfrm>
                            <a:off x="0" y="0"/>
                            <a:ext cx="304800" cy="304800"/>
                          </a:xfrm>
                          <a:prstGeom prst="rect">
                            <a:avLst/>
                          </a:prstGeom>
                          <a:noFill/>
                          <a:ln>
                            <a:noFill/>
                          </a:ln>
                        </pic:spPr>
                      </pic:pic>
                    </a:graphicData>
                  </a:graphic>
                </wp:anchor>
              </w:drawing>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59" w14:textId="77777777" w:rsidR="0051459B" w:rsidRDefault="00D60EEC">
            <w:pPr>
              <w:widowControl/>
              <w:jc w:val="left"/>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58240" behindDoc="0" locked="0" layoutInCell="1" allowOverlap="1" wp14:anchorId="7EAAB6F5" wp14:editId="7EAAB6F6">
                  <wp:simplePos x="0" y="0"/>
                  <wp:positionH relativeFrom="column">
                    <wp:posOffset>111760</wp:posOffset>
                  </wp:positionH>
                  <wp:positionV relativeFrom="paragraph">
                    <wp:posOffset>1458595</wp:posOffset>
                  </wp:positionV>
                  <wp:extent cx="1163320" cy="629285"/>
                  <wp:effectExtent l="0" t="0" r="17780" b="18415"/>
                  <wp:wrapNone/>
                  <wp:docPr id="62" name="图片_10"/>
                  <wp:cNvGraphicFramePr/>
                  <a:graphic xmlns:a="http://schemas.openxmlformats.org/drawingml/2006/main">
                    <a:graphicData uri="http://schemas.openxmlformats.org/drawingml/2006/picture">
                      <pic:pic xmlns:pic="http://schemas.openxmlformats.org/drawingml/2006/picture">
                        <pic:nvPicPr>
                          <pic:cNvPr id="62" name="图片_10"/>
                          <pic:cNvPicPr/>
                        </pic:nvPicPr>
                        <pic:blipFill>
                          <a:blip r:embed="rId64"/>
                          <a:stretch>
                            <a:fillRect/>
                          </a:stretch>
                        </pic:blipFill>
                        <pic:spPr>
                          <a:xfrm>
                            <a:off x="0" y="0"/>
                            <a:ext cx="1163320" cy="629285"/>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59264" behindDoc="0" locked="0" layoutInCell="1" allowOverlap="1" wp14:anchorId="7EAAB6F7" wp14:editId="7EAAB6F8">
                  <wp:simplePos x="0" y="0"/>
                  <wp:positionH relativeFrom="column">
                    <wp:posOffset>168910</wp:posOffset>
                  </wp:positionH>
                  <wp:positionV relativeFrom="paragraph">
                    <wp:posOffset>158115</wp:posOffset>
                  </wp:positionV>
                  <wp:extent cx="1053465" cy="427990"/>
                  <wp:effectExtent l="0" t="0" r="13335" b="10160"/>
                  <wp:wrapNone/>
                  <wp:docPr id="60" name="图片_13"/>
                  <wp:cNvGraphicFramePr/>
                  <a:graphic xmlns:a="http://schemas.openxmlformats.org/drawingml/2006/main">
                    <a:graphicData uri="http://schemas.openxmlformats.org/drawingml/2006/picture">
                      <pic:pic xmlns:pic="http://schemas.openxmlformats.org/drawingml/2006/picture">
                        <pic:nvPicPr>
                          <pic:cNvPr id="60" name="图片_13"/>
                          <pic:cNvPicPr/>
                        </pic:nvPicPr>
                        <pic:blipFill>
                          <a:blip r:embed="rId65"/>
                          <a:stretch>
                            <a:fillRect/>
                          </a:stretch>
                        </pic:blipFill>
                        <pic:spPr>
                          <a:xfrm>
                            <a:off x="0" y="0"/>
                            <a:ext cx="1053465" cy="427990"/>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60288" behindDoc="0" locked="0" layoutInCell="1" allowOverlap="1" wp14:anchorId="7EAAB6F9" wp14:editId="7EAAB6FA">
                  <wp:simplePos x="0" y="0"/>
                  <wp:positionH relativeFrom="column">
                    <wp:posOffset>116205</wp:posOffset>
                  </wp:positionH>
                  <wp:positionV relativeFrom="paragraph">
                    <wp:posOffset>721360</wp:posOffset>
                  </wp:positionV>
                  <wp:extent cx="1139825" cy="675640"/>
                  <wp:effectExtent l="0" t="0" r="3175" b="10160"/>
                  <wp:wrapNone/>
                  <wp:docPr id="61" name="图片_11"/>
                  <wp:cNvGraphicFramePr/>
                  <a:graphic xmlns:a="http://schemas.openxmlformats.org/drawingml/2006/main">
                    <a:graphicData uri="http://schemas.openxmlformats.org/drawingml/2006/picture">
                      <pic:pic xmlns:pic="http://schemas.openxmlformats.org/drawingml/2006/picture">
                        <pic:nvPicPr>
                          <pic:cNvPr id="61" name="图片_11"/>
                          <pic:cNvPicPr/>
                        </pic:nvPicPr>
                        <pic:blipFill>
                          <a:blip r:embed="rId66"/>
                          <a:stretch>
                            <a:fillRect/>
                          </a:stretch>
                        </pic:blipFill>
                        <pic:spPr>
                          <a:xfrm>
                            <a:off x="0" y="0"/>
                            <a:ext cx="1139825" cy="675640"/>
                          </a:xfrm>
                          <a:prstGeom prst="rect">
                            <a:avLst/>
                          </a:prstGeom>
                          <a:noFill/>
                          <a:ln>
                            <a:noFill/>
                          </a:ln>
                        </pic:spPr>
                      </pic:pic>
                    </a:graphicData>
                  </a:graphic>
                </wp:anchor>
              </w:drawing>
            </w:r>
          </w:p>
        </w:tc>
      </w:tr>
      <w:tr w:rsidR="0051459B" w14:paraId="7EAAB562" w14:textId="77777777">
        <w:trPr>
          <w:trHeight w:val="700"/>
          <w:jc w:val="center"/>
        </w:trPr>
        <w:tc>
          <w:tcPr>
            <w:tcW w:w="14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5B" w14:textId="77777777" w:rsidR="0051459B" w:rsidRDefault="00D60EEC">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光学追踪相机供应商</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5C"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加拿大 NDI</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5D"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加拿大 NDI</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5E"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加拿大 NDI</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5F"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加拿大 NDI</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60"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加拿大 NDI</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61"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加拿大 NDI</w:t>
            </w:r>
          </w:p>
        </w:tc>
      </w:tr>
      <w:tr w:rsidR="0051459B" w14:paraId="7EAAB56A" w14:textId="77777777">
        <w:trPr>
          <w:trHeight w:val="90"/>
          <w:jc w:val="center"/>
        </w:trPr>
        <w:tc>
          <w:tcPr>
            <w:tcW w:w="14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63" w14:textId="77777777" w:rsidR="0051459B" w:rsidRDefault="00D60EEC">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光谱</w:t>
            </w:r>
          </w:p>
        </w:tc>
        <w:tc>
          <w:tcPr>
            <w:tcW w:w="24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64"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红外光</w:t>
            </w:r>
          </w:p>
        </w:tc>
        <w:tc>
          <w:tcPr>
            <w:tcW w:w="23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65"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红外光</w:t>
            </w:r>
          </w:p>
        </w:tc>
        <w:tc>
          <w:tcPr>
            <w:tcW w:w="24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66"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红外光</w:t>
            </w:r>
          </w:p>
        </w:tc>
        <w:tc>
          <w:tcPr>
            <w:tcW w:w="24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67"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红外光</w:t>
            </w:r>
          </w:p>
        </w:tc>
        <w:tc>
          <w:tcPr>
            <w:tcW w:w="24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68"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红外光</w:t>
            </w:r>
          </w:p>
        </w:tc>
        <w:tc>
          <w:tcPr>
            <w:tcW w:w="24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69"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红外光</w:t>
            </w:r>
          </w:p>
        </w:tc>
      </w:tr>
    </w:tbl>
    <w:p w14:paraId="7EAAB56B" w14:textId="77777777" w:rsidR="0051459B" w:rsidRDefault="0051459B">
      <w:pPr>
        <w:rPr>
          <w:sz w:val="24"/>
          <w:szCs w:val="24"/>
        </w:rPr>
      </w:pPr>
    </w:p>
    <w:p w14:paraId="7EAAB56C" w14:textId="77777777" w:rsidR="0051459B" w:rsidRDefault="0051459B">
      <w:pPr>
        <w:rPr>
          <w:sz w:val="24"/>
          <w:szCs w:val="24"/>
        </w:rPr>
      </w:pPr>
    </w:p>
    <w:tbl>
      <w:tblPr>
        <w:tblW w:w="13613" w:type="dxa"/>
        <w:tblInd w:w="-236" w:type="dxa"/>
        <w:tblLayout w:type="fixed"/>
        <w:tblLook w:val="04A0" w:firstRow="1" w:lastRow="0" w:firstColumn="1" w:lastColumn="0" w:noHBand="0" w:noVBand="1"/>
      </w:tblPr>
      <w:tblGrid>
        <w:gridCol w:w="1450"/>
        <w:gridCol w:w="2488"/>
        <w:gridCol w:w="2287"/>
        <w:gridCol w:w="2624"/>
        <w:gridCol w:w="2289"/>
        <w:gridCol w:w="2475"/>
      </w:tblGrid>
      <w:tr w:rsidR="00071983" w14:paraId="7EAAB574" w14:textId="77777777" w:rsidTr="00071983">
        <w:trPr>
          <w:trHeight w:val="498"/>
        </w:trPr>
        <w:tc>
          <w:tcPr>
            <w:tcW w:w="1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6D" w14:textId="77777777" w:rsidR="00071983" w:rsidRDefault="00071983">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名称</w:t>
            </w:r>
          </w:p>
        </w:tc>
        <w:tc>
          <w:tcPr>
            <w:tcW w:w="248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6E" w14:textId="77777777" w:rsidR="00071983" w:rsidRDefault="00071983">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鑫君特</w:t>
            </w:r>
          </w:p>
        </w:tc>
        <w:tc>
          <w:tcPr>
            <w:tcW w:w="228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6F" w14:textId="77777777" w:rsidR="00071983" w:rsidRDefault="00071983">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鑫君特</w:t>
            </w:r>
          </w:p>
        </w:tc>
        <w:tc>
          <w:tcPr>
            <w:tcW w:w="262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70" w14:textId="77777777" w:rsidR="00071983" w:rsidRDefault="00071983">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史赛克Stryker</w:t>
            </w:r>
          </w:p>
        </w:tc>
        <w:tc>
          <w:tcPr>
            <w:tcW w:w="228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71" w14:textId="77777777" w:rsidR="00071983" w:rsidRDefault="00071983">
            <w:pPr>
              <w:widowControl/>
              <w:jc w:val="center"/>
              <w:textAlignment w:val="center"/>
              <w:rPr>
                <w:rFonts w:ascii="宋体" w:hAnsi="宋体" w:cs="宋体"/>
                <w:b/>
                <w:bCs/>
                <w:color w:val="000000"/>
                <w:kern w:val="0"/>
                <w:sz w:val="24"/>
                <w:szCs w:val="24"/>
                <w:lang w:bidi="ar"/>
              </w:rPr>
            </w:pPr>
            <w:r>
              <w:rPr>
                <w:rFonts w:ascii="宋体" w:hAnsi="宋体" w:cs="宋体" w:hint="eastAsia"/>
                <w:b/>
                <w:bCs/>
                <w:color w:val="000000"/>
                <w:kern w:val="0"/>
                <w:sz w:val="24"/>
                <w:szCs w:val="24"/>
                <w:lang w:bidi="ar"/>
              </w:rPr>
              <w:t>柏惠维康</w:t>
            </w:r>
          </w:p>
        </w:tc>
        <w:tc>
          <w:tcPr>
            <w:tcW w:w="247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72" w14:textId="77777777" w:rsidR="00071983" w:rsidRDefault="00071983">
            <w:pPr>
              <w:widowControl/>
              <w:jc w:val="center"/>
              <w:textAlignment w:val="center"/>
              <w:rPr>
                <w:rFonts w:ascii="宋体" w:hAnsi="宋体" w:cs="宋体"/>
                <w:b/>
                <w:bCs/>
                <w:color w:val="000000"/>
                <w:kern w:val="0"/>
                <w:sz w:val="24"/>
                <w:szCs w:val="24"/>
                <w:lang w:bidi="ar"/>
              </w:rPr>
            </w:pPr>
            <w:r>
              <w:rPr>
                <w:rFonts w:ascii="宋体" w:hAnsi="宋体" w:cs="宋体" w:hint="eastAsia"/>
                <w:b/>
                <w:bCs/>
                <w:color w:val="000000"/>
                <w:kern w:val="0"/>
                <w:sz w:val="24"/>
                <w:szCs w:val="24"/>
                <w:lang w:bidi="ar"/>
              </w:rPr>
              <w:t>印度 HRS</w:t>
            </w:r>
          </w:p>
        </w:tc>
      </w:tr>
      <w:tr w:rsidR="00071983" w14:paraId="7EAAB57D" w14:textId="77777777" w:rsidTr="00071983">
        <w:trPr>
          <w:trHeight w:val="827"/>
        </w:trPr>
        <w:tc>
          <w:tcPr>
            <w:tcW w:w="1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75" w14:textId="77777777" w:rsidR="00071983" w:rsidRDefault="00071983">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型号</w:t>
            </w:r>
          </w:p>
        </w:tc>
        <w:tc>
          <w:tcPr>
            <w:tcW w:w="248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76" w14:textId="77777777" w:rsidR="00071983" w:rsidRDefault="00071983">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ORTHBOT XGK-6508A</w:t>
            </w:r>
          </w:p>
        </w:tc>
        <w:tc>
          <w:tcPr>
            <w:tcW w:w="228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77" w14:textId="61F67C15" w:rsidR="00071983" w:rsidRDefault="00071983">
            <w:pPr>
              <w:jc w:val="center"/>
              <w:rPr>
                <w:rFonts w:ascii="宋体" w:hAnsi="宋体" w:cs="宋体"/>
                <w:color w:val="000000"/>
                <w:sz w:val="24"/>
                <w:szCs w:val="24"/>
              </w:rPr>
            </w:pPr>
            <w:r>
              <w:rPr>
                <w:rFonts w:ascii="宋体" w:hAnsi="宋体" w:cs="宋体" w:hint="eastAsia"/>
                <w:color w:val="000000"/>
                <w:sz w:val="24"/>
                <w:szCs w:val="24"/>
              </w:rPr>
              <w:t>/</w:t>
            </w:r>
          </w:p>
        </w:tc>
        <w:tc>
          <w:tcPr>
            <w:tcW w:w="262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78" w14:textId="77777777" w:rsidR="00071983" w:rsidRDefault="00071983">
            <w:pPr>
              <w:widowControl/>
              <w:jc w:val="center"/>
              <w:textAlignment w:val="center"/>
              <w:rPr>
                <w:rFonts w:ascii="宋体" w:hAnsi="宋体" w:cs="宋体"/>
                <w:color w:val="000000"/>
                <w:kern w:val="0"/>
                <w:sz w:val="24"/>
                <w:szCs w:val="24"/>
                <w:lang w:bidi="ar"/>
              </w:rPr>
            </w:pPr>
            <w:proofErr w:type="spellStart"/>
            <w:r>
              <w:rPr>
                <w:rFonts w:ascii="宋体" w:hAnsi="宋体" w:cs="宋体" w:hint="eastAsia"/>
                <w:color w:val="000000"/>
                <w:kern w:val="0"/>
                <w:sz w:val="24"/>
                <w:szCs w:val="24"/>
                <w:lang w:bidi="ar"/>
              </w:rPr>
              <w:t>SpineMap</w:t>
            </w:r>
            <w:proofErr w:type="spellEnd"/>
            <w:r>
              <w:rPr>
                <w:rFonts w:ascii="宋体" w:hAnsi="宋体" w:cs="宋体" w:hint="eastAsia"/>
                <w:color w:val="000000"/>
                <w:kern w:val="0"/>
                <w:sz w:val="24"/>
                <w:szCs w:val="24"/>
                <w:lang w:bidi="ar"/>
              </w:rPr>
              <w:t xml:space="preserve"> Go System</w:t>
            </w:r>
          </w:p>
          <w:p w14:paraId="7EAAB579" w14:textId="77777777" w:rsidR="00071983" w:rsidRDefault="00071983">
            <w:pPr>
              <w:widowControl/>
              <w:jc w:val="center"/>
              <w:textAlignment w:val="center"/>
              <w:rPr>
                <w:rFonts w:ascii="宋体" w:hAnsi="宋体" w:cs="宋体"/>
                <w:color w:val="000000"/>
                <w:kern w:val="0"/>
                <w:sz w:val="24"/>
                <w:szCs w:val="24"/>
                <w:lang w:bidi="ar"/>
              </w:rPr>
            </w:pPr>
            <w:r>
              <w:rPr>
                <w:rFonts w:ascii="宋体" w:hAnsi="宋体" w:cs="宋体" w:hint="eastAsia"/>
                <w:color w:val="000000"/>
                <w:kern w:val="0"/>
                <w:sz w:val="24"/>
                <w:szCs w:val="24"/>
                <w:lang w:bidi="ar"/>
              </w:rPr>
              <w:t>(</w:t>
            </w:r>
            <w:proofErr w:type="spellStart"/>
            <w:r>
              <w:rPr>
                <w:rFonts w:ascii="宋体" w:hAnsi="宋体" w:cs="宋体" w:hint="eastAsia"/>
                <w:color w:val="000000"/>
                <w:kern w:val="0"/>
                <w:sz w:val="24"/>
                <w:szCs w:val="24"/>
                <w:lang w:bidi="ar"/>
              </w:rPr>
              <w:t>SpineMap</w:t>
            </w:r>
            <w:proofErr w:type="spellEnd"/>
            <w:r>
              <w:rPr>
                <w:rFonts w:ascii="宋体" w:hAnsi="宋体" w:cs="宋体" w:hint="eastAsia"/>
                <w:color w:val="000000"/>
                <w:kern w:val="0"/>
                <w:sz w:val="24"/>
                <w:szCs w:val="24"/>
                <w:lang w:bidi="ar"/>
              </w:rPr>
              <w:t xml:space="preserve"> 3D +</w:t>
            </w:r>
            <w:proofErr w:type="spellStart"/>
            <w:r>
              <w:rPr>
                <w:rFonts w:ascii="宋体" w:hAnsi="宋体" w:cs="宋体" w:hint="eastAsia"/>
                <w:color w:val="000000"/>
                <w:kern w:val="0"/>
                <w:sz w:val="24"/>
                <w:szCs w:val="24"/>
                <w:lang w:bidi="ar"/>
              </w:rPr>
              <w:t>SpineMask</w:t>
            </w:r>
            <w:proofErr w:type="spellEnd"/>
            <w:r>
              <w:rPr>
                <w:rFonts w:ascii="宋体" w:hAnsi="宋体" w:cs="宋体" w:hint="eastAsia"/>
                <w:color w:val="000000"/>
                <w:kern w:val="0"/>
                <w:sz w:val="24"/>
                <w:szCs w:val="24"/>
                <w:lang w:bidi="ar"/>
              </w:rPr>
              <w:t>™ Tracker )</w:t>
            </w:r>
          </w:p>
        </w:tc>
        <w:tc>
          <w:tcPr>
            <w:tcW w:w="228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7A" w14:textId="77777777" w:rsidR="00071983" w:rsidRDefault="00071983">
            <w:pPr>
              <w:widowControl/>
              <w:jc w:val="center"/>
              <w:textAlignment w:val="center"/>
              <w:rPr>
                <w:rFonts w:ascii="宋体" w:hAnsi="宋体" w:cs="宋体"/>
                <w:color w:val="000000"/>
                <w:kern w:val="0"/>
                <w:sz w:val="24"/>
                <w:szCs w:val="24"/>
                <w:lang w:bidi="ar"/>
              </w:rPr>
            </w:pPr>
            <w:r>
              <w:rPr>
                <w:rFonts w:ascii="宋体" w:hAnsi="宋体" w:cs="宋体" w:hint="eastAsia"/>
                <w:color w:val="000000"/>
                <w:kern w:val="0"/>
                <w:sz w:val="24"/>
                <w:szCs w:val="24"/>
                <w:lang w:bidi="ar"/>
              </w:rPr>
              <w:t>睿米</w:t>
            </w:r>
          </w:p>
        </w:tc>
        <w:tc>
          <w:tcPr>
            <w:tcW w:w="247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7B" w14:textId="77777777" w:rsidR="00071983" w:rsidRDefault="00071983">
            <w:pPr>
              <w:widowControl/>
              <w:jc w:val="center"/>
              <w:textAlignment w:val="center"/>
              <w:rPr>
                <w:rFonts w:ascii="宋体" w:hAnsi="宋体" w:cs="宋体"/>
                <w:color w:val="000000"/>
                <w:kern w:val="0"/>
                <w:sz w:val="24"/>
                <w:szCs w:val="24"/>
                <w:lang w:bidi="ar"/>
              </w:rPr>
            </w:pPr>
            <w:proofErr w:type="spellStart"/>
            <w:r>
              <w:rPr>
                <w:rFonts w:ascii="宋体" w:hAnsi="宋体" w:cs="宋体" w:hint="eastAsia"/>
                <w:color w:val="000000"/>
                <w:kern w:val="0"/>
                <w:sz w:val="24"/>
                <w:szCs w:val="24"/>
                <w:lang w:bidi="ar"/>
              </w:rPr>
              <w:t>EasyNav</w:t>
            </w:r>
            <w:proofErr w:type="spellEnd"/>
            <w:r>
              <w:rPr>
                <w:rFonts w:ascii="宋体" w:hAnsi="宋体" w:cs="宋体" w:hint="eastAsia"/>
                <w:color w:val="000000"/>
                <w:kern w:val="0"/>
                <w:sz w:val="24"/>
                <w:szCs w:val="24"/>
                <w:lang w:bidi="ar"/>
              </w:rPr>
              <w:t xml:space="preserve"> Spine 3D Navigation</w:t>
            </w:r>
          </w:p>
        </w:tc>
      </w:tr>
      <w:tr w:rsidR="00071983" w14:paraId="7EAAB585" w14:textId="77777777" w:rsidTr="00071983">
        <w:trPr>
          <w:trHeight w:val="1924"/>
        </w:trPr>
        <w:tc>
          <w:tcPr>
            <w:tcW w:w="1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7E" w14:textId="77777777" w:rsidR="00071983" w:rsidRDefault="00071983">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产品形态</w:t>
            </w:r>
          </w:p>
        </w:tc>
        <w:tc>
          <w:tcPr>
            <w:tcW w:w="248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7F" w14:textId="77777777" w:rsidR="00071983" w:rsidRDefault="00071983">
            <w:pPr>
              <w:widowControl/>
              <w:jc w:val="center"/>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82816" behindDoc="0" locked="0" layoutInCell="1" allowOverlap="1" wp14:anchorId="7EAAB6FB" wp14:editId="7EAAB6FC">
                  <wp:simplePos x="0" y="0"/>
                  <wp:positionH relativeFrom="column">
                    <wp:posOffset>137160</wp:posOffset>
                  </wp:positionH>
                  <wp:positionV relativeFrom="paragraph">
                    <wp:posOffset>153670</wp:posOffset>
                  </wp:positionV>
                  <wp:extent cx="1172210" cy="941070"/>
                  <wp:effectExtent l="0" t="0" r="8890" b="11430"/>
                  <wp:wrapNone/>
                  <wp:docPr id="63" name="图片_28"/>
                  <wp:cNvGraphicFramePr/>
                  <a:graphic xmlns:a="http://schemas.openxmlformats.org/drawingml/2006/main">
                    <a:graphicData uri="http://schemas.openxmlformats.org/drawingml/2006/picture">
                      <pic:pic xmlns:pic="http://schemas.openxmlformats.org/drawingml/2006/picture">
                        <pic:nvPicPr>
                          <pic:cNvPr id="63" name="图片_28"/>
                          <pic:cNvPicPr/>
                        </pic:nvPicPr>
                        <pic:blipFill>
                          <a:blip r:embed="rId67"/>
                          <a:stretch>
                            <a:fillRect/>
                          </a:stretch>
                        </pic:blipFill>
                        <pic:spPr>
                          <a:xfrm>
                            <a:off x="0" y="0"/>
                            <a:ext cx="1172210" cy="941070"/>
                          </a:xfrm>
                          <a:prstGeom prst="rect">
                            <a:avLst/>
                          </a:prstGeom>
                          <a:noFill/>
                          <a:ln>
                            <a:noFill/>
                          </a:ln>
                        </pic:spPr>
                      </pic:pic>
                    </a:graphicData>
                  </a:graphic>
                </wp:anchor>
              </w:drawing>
            </w:r>
          </w:p>
        </w:tc>
        <w:tc>
          <w:tcPr>
            <w:tcW w:w="228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80" w14:textId="77777777" w:rsidR="00071983" w:rsidRDefault="00071983">
            <w:pPr>
              <w:widowControl/>
              <w:jc w:val="center"/>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83840" behindDoc="0" locked="0" layoutInCell="1" allowOverlap="1" wp14:anchorId="7EAAB6FD" wp14:editId="7EAAB6FE">
                  <wp:simplePos x="0" y="0"/>
                  <wp:positionH relativeFrom="column">
                    <wp:posOffset>70485</wp:posOffset>
                  </wp:positionH>
                  <wp:positionV relativeFrom="paragraph">
                    <wp:posOffset>245110</wp:posOffset>
                  </wp:positionV>
                  <wp:extent cx="1263650" cy="749300"/>
                  <wp:effectExtent l="0" t="0" r="12700" b="12700"/>
                  <wp:wrapNone/>
                  <wp:docPr id="64" name="图片_29"/>
                  <wp:cNvGraphicFramePr/>
                  <a:graphic xmlns:a="http://schemas.openxmlformats.org/drawingml/2006/main">
                    <a:graphicData uri="http://schemas.openxmlformats.org/drawingml/2006/picture">
                      <pic:pic xmlns:pic="http://schemas.openxmlformats.org/drawingml/2006/picture">
                        <pic:nvPicPr>
                          <pic:cNvPr id="64" name="图片_29"/>
                          <pic:cNvPicPr/>
                        </pic:nvPicPr>
                        <pic:blipFill>
                          <a:blip r:embed="rId68"/>
                          <a:stretch>
                            <a:fillRect/>
                          </a:stretch>
                        </pic:blipFill>
                        <pic:spPr>
                          <a:xfrm>
                            <a:off x="0" y="0"/>
                            <a:ext cx="1263650" cy="749300"/>
                          </a:xfrm>
                          <a:prstGeom prst="rect">
                            <a:avLst/>
                          </a:prstGeom>
                          <a:noFill/>
                          <a:ln>
                            <a:noFill/>
                          </a:ln>
                        </pic:spPr>
                      </pic:pic>
                    </a:graphicData>
                  </a:graphic>
                </wp:anchor>
              </w:drawing>
            </w:r>
          </w:p>
        </w:tc>
        <w:tc>
          <w:tcPr>
            <w:tcW w:w="262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81" w14:textId="77777777" w:rsidR="00071983" w:rsidRDefault="00071983">
            <w:pPr>
              <w:widowControl/>
              <w:jc w:val="center"/>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84864" behindDoc="0" locked="0" layoutInCell="1" allowOverlap="1" wp14:anchorId="7EAAB6FF" wp14:editId="7EAAB700">
                  <wp:simplePos x="0" y="0"/>
                  <wp:positionH relativeFrom="column">
                    <wp:posOffset>167005</wp:posOffset>
                  </wp:positionH>
                  <wp:positionV relativeFrom="paragraph">
                    <wp:posOffset>106045</wp:posOffset>
                  </wp:positionV>
                  <wp:extent cx="1050290" cy="1028700"/>
                  <wp:effectExtent l="0" t="0" r="16510" b="0"/>
                  <wp:wrapNone/>
                  <wp:docPr id="67" name="图片_3"/>
                  <wp:cNvGraphicFramePr/>
                  <a:graphic xmlns:a="http://schemas.openxmlformats.org/drawingml/2006/main">
                    <a:graphicData uri="http://schemas.openxmlformats.org/drawingml/2006/picture">
                      <pic:pic xmlns:pic="http://schemas.openxmlformats.org/drawingml/2006/picture">
                        <pic:nvPicPr>
                          <pic:cNvPr id="67" name="图片_3"/>
                          <pic:cNvPicPr/>
                        </pic:nvPicPr>
                        <pic:blipFill>
                          <a:blip r:embed="rId69"/>
                          <a:stretch>
                            <a:fillRect/>
                          </a:stretch>
                        </pic:blipFill>
                        <pic:spPr>
                          <a:xfrm>
                            <a:off x="0" y="0"/>
                            <a:ext cx="1050290" cy="1028700"/>
                          </a:xfrm>
                          <a:prstGeom prst="rect">
                            <a:avLst/>
                          </a:prstGeom>
                          <a:noFill/>
                          <a:ln>
                            <a:noFill/>
                          </a:ln>
                        </pic:spPr>
                      </pic:pic>
                    </a:graphicData>
                  </a:graphic>
                </wp:anchor>
              </w:drawing>
            </w:r>
          </w:p>
        </w:tc>
        <w:tc>
          <w:tcPr>
            <w:tcW w:w="228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82" w14:textId="77777777" w:rsidR="00071983" w:rsidRDefault="00071983">
            <w:pPr>
              <w:widowControl/>
              <w:jc w:val="center"/>
              <w:textAlignment w:val="center"/>
              <w:rPr>
                <w:rFonts w:ascii="宋体" w:hAnsi="宋体" w:cs="宋体"/>
                <w:color w:val="000000"/>
                <w:kern w:val="0"/>
                <w:sz w:val="24"/>
                <w:szCs w:val="24"/>
                <w:bdr w:val="single" w:sz="4" w:space="0" w:color="000000"/>
                <w:lang w:bidi="ar"/>
              </w:rPr>
            </w:pPr>
            <w:r>
              <w:rPr>
                <w:noProof/>
                <w:sz w:val="24"/>
                <w:szCs w:val="24"/>
              </w:rPr>
              <w:drawing>
                <wp:inline distT="0" distB="0" distL="114300" distR="114300" wp14:anchorId="7EAAB701" wp14:editId="7EAAB702">
                  <wp:extent cx="1329055" cy="905510"/>
                  <wp:effectExtent l="0" t="0" r="4445" b="8890"/>
                  <wp:docPr id="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pic:cNvPicPr>
                            <a:picLocks noChangeAspect="1"/>
                          </pic:cNvPicPr>
                        </pic:nvPicPr>
                        <pic:blipFill>
                          <a:blip r:embed="rId70" r:link="rId71"/>
                          <a:stretch>
                            <a:fillRect/>
                          </a:stretch>
                        </pic:blipFill>
                        <pic:spPr>
                          <a:xfrm>
                            <a:off x="0" y="0"/>
                            <a:ext cx="1329055" cy="905510"/>
                          </a:xfrm>
                          <a:prstGeom prst="rect">
                            <a:avLst/>
                          </a:prstGeom>
                        </pic:spPr>
                      </pic:pic>
                    </a:graphicData>
                  </a:graphic>
                </wp:inline>
              </w:drawing>
            </w:r>
          </w:p>
        </w:tc>
        <w:tc>
          <w:tcPr>
            <w:tcW w:w="247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83" w14:textId="77777777" w:rsidR="00071983" w:rsidRDefault="00071983">
            <w:pPr>
              <w:widowControl/>
              <w:jc w:val="center"/>
              <w:textAlignment w:val="center"/>
              <w:rPr>
                <w:rFonts w:ascii="宋体" w:hAnsi="宋体" w:cs="宋体"/>
                <w:color w:val="000000"/>
                <w:kern w:val="0"/>
                <w:sz w:val="24"/>
                <w:szCs w:val="24"/>
                <w:bdr w:val="single" w:sz="4" w:space="0" w:color="000000"/>
                <w:lang w:bidi="ar"/>
              </w:rPr>
            </w:pPr>
            <w:r>
              <w:rPr>
                <w:noProof/>
                <w:sz w:val="24"/>
                <w:szCs w:val="24"/>
              </w:rPr>
              <w:drawing>
                <wp:inline distT="0" distB="0" distL="114300" distR="114300" wp14:anchorId="7EAAB703" wp14:editId="7EAAB704">
                  <wp:extent cx="892175" cy="967105"/>
                  <wp:effectExtent l="0" t="0" r="3175" b="4445"/>
                  <wp:docPr id="22" name="图片 38" descr="Easynav 导航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8" descr="Easynav 导航系统"/>
                          <pic:cNvPicPr>
                            <a:picLocks noChangeAspect="1"/>
                          </pic:cNvPicPr>
                        </pic:nvPicPr>
                        <pic:blipFill>
                          <a:blip r:embed="rId72" r:link="rId71"/>
                          <a:stretch>
                            <a:fillRect/>
                          </a:stretch>
                        </pic:blipFill>
                        <pic:spPr>
                          <a:xfrm>
                            <a:off x="0" y="0"/>
                            <a:ext cx="892175" cy="967105"/>
                          </a:xfrm>
                          <a:prstGeom prst="rect">
                            <a:avLst/>
                          </a:prstGeom>
                        </pic:spPr>
                      </pic:pic>
                    </a:graphicData>
                  </a:graphic>
                </wp:inline>
              </w:drawing>
            </w:r>
          </w:p>
        </w:tc>
      </w:tr>
      <w:tr w:rsidR="00071983" w14:paraId="7EAAB58D" w14:textId="77777777" w:rsidTr="00071983">
        <w:trPr>
          <w:trHeight w:val="3430"/>
        </w:trPr>
        <w:tc>
          <w:tcPr>
            <w:tcW w:w="1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86" w14:textId="77777777" w:rsidR="00071983" w:rsidRDefault="00071983">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光学追踪</w:t>
            </w:r>
          </w:p>
        </w:tc>
        <w:tc>
          <w:tcPr>
            <w:tcW w:w="248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87" w14:textId="77777777" w:rsidR="00071983" w:rsidRDefault="00071983">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w:t>
            </w:r>
          </w:p>
        </w:tc>
        <w:tc>
          <w:tcPr>
            <w:tcW w:w="228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88" w14:textId="77777777" w:rsidR="00071983" w:rsidRDefault="00071983">
            <w:pPr>
              <w:widowControl/>
              <w:jc w:val="center"/>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85888" behindDoc="0" locked="0" layoutInCell="1" allowOverlap="1" wp14:anchorId="7EAAB705" wp14:editId="7EAAB706">
                  <wp:simplePos x="0" y="0"/>
                  <wp:positionH relativeFrom="column">
                    <wp:posOffset>186055</wp:posOffset>
                  </wp:positionH>
                  <wp:positionV relativeFrom="paragraph">
                    <wp:posOffset>666115</wp:posOffset>
                  </wp:positionV>
                  <wp:extent cx="902970" cy="656590"/>
                  <wp:effectExtent l="0" t="0" r="11430" b="10160"/>
                  <wp:wrapNone/>
                  <wp:docPr id="69" name="图片_32"/>
                  <wp:cNvGraphicFramePr/>
                  <a:graphic xmlns:a="http://schemas.openxmlformats.org/drawingml/2006/main">
                    <a:graphicData uri="http://schemas.openxmlformats.org/drawingml/2006/picture">
                      <pic:pic xmlns:pic="http://schemas.openxmlformats.org/drawingml/2006/picture">
                        <pic:nvPicPr>
                          <pic:cNvPr id="69" name="图片_32"/>
                          <pic:cNvPicPr/>
                        </pic:nvPicPr>
                        <pic:blipFill>
                          <a:blip r:embed="rId73"/>
                          <a:stretch>
                            <a:fillRect/>
                          </a:stretch>
                        </pic:blipFill>
                        <pic:spPr>
                          <a:xfrm>
                            <a:off x="0" y="0"/>
                            <a:ext cx="902970" cy="656590"/>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86912" behindDoc="0" locked="0" layoutInCell="1" allowOverlap="1" wp14:anchorId="7EAAB707" wp14:editId="7EAAB708">
                  <wp:simplePos x="0" y="0"/>
                  <wp:positionH relativeFrom="column">
                    <wp:posOffset>310515</wp:posOffset>
                  </wp:positionH>
                  <wp:positionV relativeFrom="paragraph">
                    <wp:posOffset>81280</wp:posOffset>
                  </wp:positionV>
                  <wp:extent cx="696595" cy="591820"/>
                  <wp:effectExtent l="0" t="0" r="8255" b="17780"/>
                  <wp:wrapNone/>
                  <wp:docPr id="65" name="图片_31"/>
                  <wp:cNvGraphicFramePr/>
                  <a:graphic xmlns:a="http://schemas.openxmlformats.org/drawingml/2006/main">
                    <a:graphicData uri="http://schemas.openxmlformats.org/drawingml/2006/picture">
                      <pic:pic xmlns:pic="http://schemas.openxmlformats.org/drawingml/2006/picture">
                        <pic:nvPicPr>
                          <pic:cNvPr id="65" name="图片_31"/>
                          <pic:cNvPicPr/>
                        </pic:nvPicPr>
                        <pic:blipFill>
                          <a:blip r:embed="rId74"/>
                          <a:stretch>
                            <a:fillRect/>
                          </a:stretch>
                        </pic:blipFill>
                        <pic:spPr>
                          <a:xfrm>
                            <a:off x="0" y="0"/>
                            <a:ext cx="696595" cy="591820"/>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87936" behindDoc="0" locked="0" layoutInCell="1" allowOverlap="1" wp14:anchorId="7EAAB709" wp14:editId="7EAAB70A">
                  <wp:simplePos x="0" y="0"/>
                  <wp:positionH relativeFrom="column">
                    <wp:posOffset>187325</wp:posOffset>
                  </wp:positionH>
                  <wp:positionV relativeFrom="paragraph">
                    <wp:posOffset>1437640</wp:posOffset>
                  </wp:positionV>
                  <wp:extent cx="1004570" cy="690245"/>
                  <wp:effectExtent l="0" t="0" r="5080" b="14605"/>
                  <wp:wrapNone/>
                  <wp:docPr id="66" name="图片_30"/>
                  <wp:cNvGraphicFramePr/>
                  <a:graphic xmlns:a="http://schemas.openxmlformats.org/drawingml/2006/main">
                    <a:graphicData uri="http://schemas.openxmlformats.org/drawingml/2006/picture">
                      <pic:pic xmlns:pic="http://schemas.openxmlformats.org/drawingml/2006/picture">
                        <pic:nvPicPr>
                          <pic:cNvPr id="66" name="图片_30"/>
                          <pic:cNvPicPr/>
                        </pic:nvPicPr>
                        <pic:blipFill>
                          <a:blip r:embed="rId75"/>
                          <a:stretch>
                            <a:fillRect/>
                          </a:stretch>
                        </pic:blipFill>
                        <pic:spPr>
                          <a:xfrm>
                            <a:off x="0" y="0"/>
                            <a:ext cx="1004570" cy="690245"/>
                          </a:xfrm>
                          <a:prstGeom prst="rect">
                            <a:avLst/>
                          </a:prstGeom>
                          <a:noFill/>
                          <a:ln>
                            <a:noFill/>
                          </a:ln>
                        </pic:spPr>
                      </pic:pic>
                    </a:graphicData>
                  </a:graphic>
                </wp:anchor>
              </w:drawing>
            </w:r>
          </w:p>
        </w:tc>
        <w:tc>
          <w:tcPr>
            <w:tcW w:w="262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89" w14:textId="77777777" w:rsidR="00071983" w:rsidRDefault="00071983">
            <w:pPr>
              <w:widowControl/>
              <w:jc w:val="center"/>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88960" behindDoc="0" locked="0" layoutInCell="1" allowOverlap="1" wp14:anchorId="7EAAB70B" wp14:editId="7EAAB70C">
                  <wp:simplePos x="0" y="0"/>
                  <wp:positionH relativeFrom="column">
                    <wp:posOffset>111760</wp:posOffset>
                  </wp:positionH>
                  <wp:positionV relativeFrom="paragraph">
                    <wp:posOffset>1395095</wp:posOffset>
                  </wp:positionV>
                  <wp:extent cx="1176655" cy="717550"/>
                  <wp:effectExtent l="0" t="0" r="4445" b="6350"/>
                  <wp:wrapNone/>
                  <wp:docPr id="68" name="图片_35"/>
                  <wp:cNvGraphicFramePr/>
                  <a:graphic xmlns:a="http://schemas.openxmlformats.org/drawingml/2006/main">
                    <a:graphicData uri="http://schemas.openxmlformats.org/drawingml/2006/picture">
                      <pic:pic xmlns:pic="http://schemas.openxmlformats.org/drawingml/2006/picture">
                        <pic:nvPicPr>
                          <pic:cNvPr id="68" name="图片_35"/>
                          <pic:cNvPicPr/>
                        </pic:nvPicPr>
                        <pic:blipFill>
                          <a:blip r:embed="rId76"/>
                          <a:stretch>
                            <a:fillRect/>
                          </a:stretch>
                        </pic:blipFill>
                        <pic:spPr>
                          <a:xfrm>
                            <a:off x="0" y="0"/>
                            <a:ext cx="1176655" cy="717550"/>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89984" behindDoc="0" locked="0" layoutInCell="1" allowOverlap="1" wp14:anchorId="7EAAB70D" wp14:editId="7EAAB70E">
                  <wp:simplePos x="0" y="0"/>
                  <wp:positionH relativeFrom="column">
                    <wp:posOffset>220980</wp:posOffset>
                  </wp:positionH>
                  <wp:positionV relativeFrom="paragraph">
                    <wp:posOffset>653415</wp:posOffset>
                  </wp:positionV>
                  <wp:extent cx="993775" cy="702310"/>
                  <wp:effectExtent l="0" t="0" r="15875" b="2540"/>
                  <wp:wrapNone/>
                  <wp:docPr id="70" name="图片_34"/>
                  <wp:cNvGraphicFramePr/>
                  <a:graphic xmlns:a="http://schemas.openxmlformats.org/drawingml/2006/main">
                    <a:graphicData uri="http://schemas.openxmlformats.org/drawingml/2006/picture">
                      <pic:pic xmlns:pic="http://schemas.openxmlformats.org/drawingml/2006/picture">
                        <pic:nvPicPr>
                          <pic:cNvPr id="70" name="图片_34"/>
                          <pic:cNvPicPr/>
                        </pic:nvPicPr>
                        <pic:blipFill>
                          <a:blip r:embed="rId77"/>
                          <a:stretch>
                            <a:fillRect/>
                          </a:stretch>
                        </pic:blipFill>
                        <pic:spPr>
                          <a:xfrm>
                            <a:off x="0" y="0"/>
                            <a:ext cx="993775" cy="702310"/>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91008" behindDoc="0" locked="0" layoutInCell="1" allowOverlap="1" wp14:anchorId="7EAAB70F" wp14:editId="7EAAB710">
                  <wp:simplePos x="0" y="0"/>
                  <wp:positionH relativeFrom="column">
                    <wp:posOffset>83820</wp:posOffset>
                  </wp:positionH>
                  <wp:positionV relativeFrom="paragraph">
                    <wp:posOffset>155575</wp:posOffset>
                  </wp:positionV>
                  <wp:extent cx="1289050" cy="346075"/>
                  <wp:effectExtent l="0" t="0" r="6350" b="15875"/>
                  <wp:wrapNone/>
                  <wp:docPr id="71" name="图片_33"/>
                  <wp:cNvGraphicFramePr/>
                  <a:graphic xmlns:a="http://schemas.openxmlformats.org/drawingml/2006/main">
                    <a:graphicData uri="http://schemas.openxmlformats.org/drawingml/2006/picture">
                      <pic:pic xmlns:pic="http://schemas.openxmlformats.org/drawingml/2006/picture">
                        <pic:nvPicPr>
                          <pic:cNvPr id="71" name="图片_33"/>
                          <pic:cNvPicPr/>
                        </pic:nvPicPr>
                        <pic:blipFill>
                          <a:blip r:embed="rId78"/>
                          <a:stretch>
                            <a:fillRect/>
                          </a:stretch>
                        </pic:blipFill>
                        <pic:spPr>
                          <a:xfrm>
                            <a:off x="0" y="0"/>
                            <a:ext cx="1289050" cy="346075"/>
                          </a:xfrm>
                          <a:prstGeom prst="rect">
                            <a:avLst/>
                          </a:prstGeom>
                          <a:noFill/>
                          <a:ln>
                            <a:noFill/>
                          </a:ln>
                        </pic:spPr>
                      </pic:pic>
                    </a:graphicData>
                  </a:graphic>
                </wp:anchor>
              </w:drawing>
            </w:r>
          </w:p>
        </w:tc>
        <w:tc>
          <w:tcPr>
            <w:tcW w:w="228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8A" w14:textId="77777777" w:rsidR="00071983" w:rsidRDefault="00071983">
            <w:pPr>
              <w:widowControl/>
              <w:jc w:val="center"/>
              <w:textAlignment w:val="center"/>
              <w:rPr>
                <w:rFonts w:ascii="宋体" w:hAnsi="宋体" w:cs="宋体"/>
                <w:color w:val="000000"/>
                <w:sz w:val="24"/>
                <w:szCs w:val="24"/>
              </w:rPr>
            </w:pPr>
            <w:r>
              <w:rPr>
                <w:rFonts w:ascii="宋体" w:hAnsi="宋体" w:cs="宋体" w:hint="eastAsia"/>
                <w:noProof/>
                <w:color w:val="000000"/>
                <w:kern w:val="0"/>
                <w:sz w:val="24"/>
                <w:szCs w:val="24"/>
                <w:bdr w:val="single" w:sz="4" w:space="0" w:color="000000"/>
                <w:lang w:bidi="ar"/>
              </w:rPr>
              <w:drawing>
                <wp:anchor distT="0" distB="0" distL="114300" distR="114300" simplePos="0" relativeHeight="251692032" behindDoc="0" locked="0" layoutInCell="1" allowOverlap="1" wp14:anchorId="7EAAB711" wp14:editId="7EAAB712">
                  <wp:simplePos x="0" y="0"/>
                  <wp:positionH relativeFrom="column">
                    <wp:posOffset>175260</wp:posOffset>
                  </wp:positionH>
                  <wp:positionV relativeFrom="paragraph">
                    <wp:posOffset>1394460</wp:posOffset>
                  </wp:positionV>
                  <wp:extent cx="1016635" cy="610870"/>
                  <wp:effectExtent l="0" t="0" r="12065" b="17780"/>
                  <wp:wrapNone/>
                  <wp:docPr id="77" name="图片_41"/>
                  <wp:cNvGraphicFramePr/>
                  <a:graphic xmlns:a="http://schemas.openxmlformats.org/drawingml/2006/main">
                    <a:graphicData uri="http://schemas.openxmlformats.org/drawingml/2006/picture">
                      <pic:pic xmlns:pic="http://schemas.openxmlformats.org/drawingml/2006/picture">
                        <pic:nvPicPr>
                          <pic:cNvPr id="77" name="图片_41"/>
                          <pic:cNvPicPr/>
                        </pic:nvPicPr>
                        <pic:blipFill>
                          <a:blip r:embed="rId79"/>
                          <a:stretch>
                            <a:fillRect/>
                          </a:stretch>
                        </pic:blipFill>
                        <pic:spPr>
                          <a:xfrm>
                            <a:off x="0" y="0"/>
                            <a:ext cx="1016635" cy="610870"/>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93056" behindDoc="0" locked="0" layoutInCell="1" allowOverlap="1" wp14:anchorId="7EAAB713" wp14:editId="7EAAB714">
                  <wp:simplePos x="0" y="0"/>
                  <wp:positionH relativeFrom="column">
                    <wp:posOffset>133985</wp:posOffset>
                  </wp:positionH>
                  <wp:positionV relativeFrom="paragraph">
                    <wp:posOffset>92710</wp:posOffset>
                  </wp:positionV>
                  <wp:extent cx="1028700" cy="466725"/>
                  <wp:effectExtent l="0" t="0" r="0" b="9525"/>
                  <wp:wrapNone/>
                  <wp:docPr id="78" name="图片_40"/>
                  <wp:cNvGraphicFramePr/>
                  <a:graphic xmlns:a="http://schemas.openxmlformats.org/drawingml/2006/main">
                    <a:graphicData uri="http://schemas.openxmlformats.org/drawingml/2006/picture">
                      <pic:pic xmlns:pic="http://schemas.openxmlformats.org/drawingml/2006/picture">
                        <pic:nvPicPr>
                          <pic:cNvPr id="78" name="图片_40"/>
                          <pic:cNvPicPr/>
                        </pic:nvPicPr>
                        <pic:blipFill>
                          <a:blip r:embed="rId80"/>
                          <a:stretch>
                            <a:fillRect/>
                          </a:stretch>
                        </pic:blipFill>
                        <pic:spPr>
                          <a:xfrm>
                            <a:off x="0" y="0"/>
                            <a:ext cx="1028700" cy="466725"/>
                          </a:xfrm>
                          <a:prstGeom prst="rect">
                            <a:avLst/>
                          </a:prstGeom>
                          <a:noFill/>
                          <a:ln>
                            <a:noFill/>
                          </a:ln>
                        </pic:spPr>
                      </pic:pic>
                    </a:graphicData>
                  </a:graphic>
                </wp:anchor>
              </w:drawing>
            </w:r>
            <w:r>
              <w:rPr>
                <w:rFonts w:ascii="宋体" w:hAnsi="宋体" w:cs="宋体" w:hint="eastAsia"/>
                <w:noProof/>
                <w:color w:val="000000"/>
                <w:kern w:val="0"/>
                <w:sz w:val="24"/>
                <w:szCs w:val="24"/>
                <w:bdr w:val="single" w:sz="4" w:space="0" w:color="000000"/>
                <w:lang w:bidi="ar"/>
              </w:rPr>
              <w:drawing>
                <wp:anchor distT="0" distB="0" distL="114300" distR="114300" simplePos="0" relativeHeight="251694080" behindDoc="0" locked="0" layoutInCell="1" allowOverlap="1" wp14:anchorId="7EAAB715" wp14:editId="7EAAB716">
                  <wp:simplePos x="0" y="0"/>
                  <wp:positionH relativeFrom="column">
                    <wp:posOffset>135255</wp:posOffset>
                  </wp:positionH>
                  <wp:positionV relativeFrom="paragraph">
                    <wp:posOffset>615315</wp:posOffset>
                  </wp:positionV>
                  <wp:extent cx="1082675" cy="591820"/>
                  <wp:effectExtent l="0" t="0" r="3175" b="17780"/>
                  <wp:wrapNone/>
                  <wp:docPr id="76" name="图片_39"/>
                  <wp:cNvGraphicFramePr/>
                  <a:graphic xmlns:a="http://schemas.openxmlformats.org/drawingml/2006/main">
                    <a:graphicData uri="http://schemas.openxmlformats.org/drawingml/2006/picture">
                      <pic:pic xmlns:pic="http://schemas.openxmlformats.org/drawingml/2006/picture">
                        <pic:nvPicPr>
                          <pic:cNvPr id="76" name="图片_39"/>
                          <pic:cNvPicPr/>
                        </pic:nvPicPr>
                        <pic:blipFill>
                          <a:blip r:embed="rId81"/>
                          <a:stretch>
                            <a:fillRect/>
                          </a:stretch>
                        </pic:blipFill>
                        <pic:spPr>
                          <a:xfrm>
                            <a:off x="0" y="0"/>
                            <a:ext cx="1082675" cy="591820"/>
                          </a:xfrm>
                          <a:prstGeom prst="rect">
                            <a:avLst/>
                          </a:prstGeom>
                          <a:noFill/>
                          <a:ln>
                            <a:noFill/>
                          </a:ln>
                        </pic:spPr>
                      </pic:pic>
                    </a:graphicData>
                  </a:graphic>
                </wp:anchor>
              </w:drawing>
            </w:r>
          </w:p>
        </w:tc>
        <w:tc>
          <w:tcPr>
            <w:tcW w:w="247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8B" w14:textId="77777777" w:rsidR="00071983" w:rsidRDefault="00071983">
            <w:pPr>
              <w:widowControl/>
              <w:jc w:val="center"/>
              <w:textAlignment w:val="center"/>
              <w:rPr>
                <w:rFonts w:ascii="宋体" w:hAnsi="宋体" w:cs="宋体"/>
                <w:color w:val="000000"/>
                <w:kern w:val="0"/>
                <w:sz w:val="24"/>
                <w:szCs w:val="24"/>
                <w:bdr w:val="single" w:sz="4" w:space="0" w:color="000000"/>
                <w:lang w:bidi="ar"/>
              </w:rPr>
            </w:pPr>
            <w:r>
              <w:rPr>
                <w:noProof/>
                <w:sz w:val="24"/>
                <w:szCs w:val="24"/>
              </w:rPr>
              <w:drawing>
                <wp:anchor distT="0" distB="0" distL="114300" distR="114300" simplePos="0" relativeHeight="251697152" behindDoc="0" locked="0" layoutInCell="1" allowOverlap="1" wp14:anchorId="7EAAB717" wp14:editId="7EAAB718">
                  <wp:simplePos x="0" y="0"/>
                  <wp:positionH relativeFrom="column">
                    <wp:posOffset>29210</wp:posOffset>
                  </wp:positionH>
                  <wp:positionV relativeFrom="paragraph">
                    <wp:posOffset>1248410</wp:posOffset>
                  </wp:positionV>
                  <wp:extent cx="568960" cy="368300"/>
                  <wp:effectExtent l="0" t="0" r="2540" b="12700"/>
                  <wp:wrapNone/>
                  <wp:docPr id="2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5"/>
                          <pic:cNvPicPr>
                            <a:picLocks noChangeAspect="1"/>
                          </pic:cNvPicPr>
                        </pic:nvPicPr>
                        <pic:blipFill>
                          <a:blip r:embed="rId82"/>
                          <a:stretch>
                            <a:fillRect/>
                          </a:stretch>
                        </pic:blipFill>
                        <pic:spPr>
                          <a:xfrm>
                            <a:off x="0" y="0"/>
                            <a:ext cx="568960" cy="368300"/>
                          </a:xfrm>
                          <a:prstGeom prst="rect">
                            <a:avLst/>
                          </a:prstGeom>
                          <a:noFill/>
                          <a:ln w="9525">
                            <a:noFill/>
                          </a:ln>
                        </pic:spPr>
                      </pic:pic>
                    </a:graphicData>
                  </a:graphic>
                </wp:anchor>
              </w:drawing>
            </w:r>
            <w:r>
              <w:rPr>
                <w:noProof/>
                <w:sz w:val="24"/>
                <w:szCs w:val="24"/>
              </w:rPr>
              <w:drawing>
                <wp:anchor distT="0" distB="0" distL="114300" distR="114300" simplePos="0" relativeHeight="251698176" behindDoc="0" locked="0" layoutInCell="1" allowOverlap="1" wp14:anchorId="7EAAB719" wp14:editId="7EAAB71A">
                  <wp:simplePos x="0" y="0"/>
                  <wp:positionH relativeFrom="column">
                    <wp:posOffset>212725</wp:posOffset>
                  </wp:positionH>
                  <wp:positionV relativeFrom="paragraph">
                    <wp:posOffset>1724660</wp:posOffset>
                  </wp:positionV>
                  <wp:extent cx="325755" cy="375920"/>
                  <wp:effectExtent l="0" t="0" r="17145" b="5080"/>
                  <wp:wrapNone/>
                  <wp:docPr id="2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6"/>
                          <pic:cNvPicPr>
                            <a:picLocks noChangeAspect="1"/>
                          </pic:cNvPicPr>
                        </pic:nvPicPr>
                        <pic:blipFill>
                          <a:blip r:embed="rId83"/>
                          <a:stretch>
                            <a:fillRect/>
                          </a:stretch>
                        </pic:blipFill>
                        <pic:spPr>
                          <a:xfrm>
                            <a:off x="0" y="0"/>
                            <a:ext cx="325755" cy="375920"/>
                          </a:xfrm>
                          <a:prstGeom prst="rect">
                            <a:avLst/>
                          </a:prstGeom>
                          <a:noFill/>
                          <a:ln w="9525">
                            <a:noFill/>
                          </a:ln>
                        </pic:spPr>
                      </pic:pic>
                    </a:graphicData>
                  </a:graphic>
                </wp:anchor>
              </w:drawing>
            </w:r>
            <w:r>
              <w:rPr>
                <w:noProof/>
                <w:sz w:val="24"/>
                <w:szCs w:val="24"/>
              </w:rPr>
              <w:drawing>
                <wp:anchor distT="0" distB="0" distL="114300" distR="114300" simplePos="0" relativeHeight="251699200" behindDoc="0" locked="0" layoutInCell="1" allowOverlap="1" wp14:anchorId="7EAAB71B" wp14:editId="7EAAB71C">
                  <wp:simplePos x="0" y="0"/>
                  <wp:positionH relativeFrom="column">
                    <wp:posOffset>862965</wp:posOffset>
                  </wp:positionH>
                  <wp:positionV relativeFrom="paragraph">
                    <wp:posOffset>1739900</wp:posOffset>
                  </wp:positionV>
                  <wp:extent cx="275590" cy="376555"/>
                  <wp:effectExtent l="0" t="0" r="10160" b="4445"/>
                  <wp:wrapNone/>
                  <wp:docPr id="2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7"/>
                          <pic:cNvPicPr>
                            <a:picLocks noChangeAspect="1"/>
                          </pic:cNvPicPr>
                        </pic:nvPicPr>
                        <pic:blipFill>
                          <a:blip r:embed="rId84"/>
                          <a:stretch>
                            <a:fillRect/>
                          </a:stretch>
                        </pic:blipFill>
                        <pic:spPr>
                          <a:xfrm>
                            <a:off x="0" y="0"/>
                            <a:ext cx="275590" cy="376555"/>
                          </a:xfrm>
                          <a:prstGeom prst="rect">
                            <a:avLst/>
                          </a:prstGeom>
                          <a:noFill/>
                          <a:ln w="9525">
                            <a:noFill/>
                          </a:ln>
                        </pic:spPr>
                      </pic:pic>
                    </a:graphicData>
                  </a:graphic>
                </wp:anchor>
              </w:drawing>
            </w:r>
            <w:r>
              <w:rPr>
                <w:noProof/>
                <w:sz w:val="24"/>
                <w:szCs w:val="24"/>
              </w:rPr>
              <w:drawing>
                <wp:anchor distT="0" distB="0" distL="114300" distR="114300" simplePos="0" relativeHeight="251696128" behindDoc="0" locked="0" layoutInCell="1" allowOverlap="1" wp14:anchorId="7EAAB71D" wp14:editId="7EAAB71E">
                  <wp:simplePos x="0" y="0"/>
                  <wp:positionH relativeFrom="column">
                    <wp:posOffset>820420</wp:posOffset>
                  </wp:positionH>
                  <wp:positionV relativeFrom="paragraph">
                    <wp:posOffset>1263650</wp:posOffset>
                  </wp:positionV>
                  <wp:extent cx="462280" cy="421005"/>
                  <wp:effectExtent l="0" t="0" r="13970" b="17145"/>
                  <wp:wrapNone/>
                  <wp:docPr id="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3"/>
                          <pic:cNvPicPr>
                            <a:picLocks noChangeAspect="1"/>
                          </pic:cNvPicPr>
                        </pic:nvPicPr>
                        <pic:blipFill>
                          <a:blip r:embed="rId85"/>
                          <a:stretch>
                            <a:fillRect/>
                          </a:stretch>
                        </pic:blipFill>
                        <pic:spPr>
                          <a:xfrm>
                            <a:off x="0" y="0"/>
                            <a:ext cx="462280" cy="421005"/>
                          </a:xfrm>
                          <a:prstGeom prst="rect">
                            <a:avLst/>
                          </a:prstGeom>
                          <a:noFill/>
                          <a:ln w="9525">
                            <a:noFill/>
                          </a:ln>
                        </pic:spPr>
                      </pic:pic>
                    </a:graphicData>
                  </a:graphic>
                </wp:anchor>
              </w:drawing>
            </w:r>
            <w:r>
              <w:rPr>
                <w:noProof/>
                <w:sz w:val="24"/>
                <w:szCs w:val="24"/>
              </w:rPr>
              <w:drawing>
                <wp:anchor distT="0" distB="0" distL="114300" distR="114300" simplePos="0" relativeHeight="251700224" behindDoc="0" locked="0" layoutInCell="1" allowOverlap="1" wp14:anchorId="7EAAB71F" wp14:editId="7EAAB720">
                  <wp:simplePos x="0" y="0"/>
                  <wp:positionH relativeFrom="column">
                    <wp:posOffset>89535</wp:posOffset>
                  </wp:positionH>
                  <wp:positionV relativeFrom="paragraph">
                    <wp:posOffset>537845</wp:posOffset>
                  </wp:positionV>
                  <wp:extent cx="1153795" cy="646430"/>
                  <wp:effectExtent l="0" t="0" r="8255" b="1270"/>
                  <wp:wrapNone/>
                  <wp:docPr id="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9"/>
                          <pic:cNvPicPr>
                            <a:picLocks noChangeAspect="1"/>
                          </pic:cNvPicPr>
                        </pic:nvPicPr>
                        <pic:blipFill>
                          <a:blip r:embed="rId86" r:link="rId71"/>
                          <a:stretch>
                            <a:fillRect/>
                          </a:stretch>
                        </pic:blipFill>
                        <pic:spPr>
                          <a:xfrm>
                            <a:off x="0" y="0"/>
                            <a:ext cx="1153795" cy="646430"/>
                          </a:xfrm>
                          <a:prstGeom prst="rect">
                            <a:avLst/>
                          </a:prstGeom>
                        </pic:spPr>
                      </pic:pic>
                    </a:graphicData>
                  </a:graphic>
                </wp:anchor>
              </w:drawing>
            </w:r>
            <w:r>
              <w:rPr>
                <w:noProof/>
                <w:sz w:val="24"/>
                <w:szCs w:val="24"/>
              </w:rPr>
              <w:drawing>
                <wp:anchor distT="0" distB="0" distL="114300" distR="114300" simplePos="0" relativeHeight="251695104" behindDoc="0" locked="0" layoutInCell="1" allowOverlap="1" wp14:anchorId="7EAAB721" wp14:editId="7EAAB722">
                  <wp:simplePos x="0" y="0"/>
                  <wp:positionH relativeFrom="column">
                    <wp:posOffset>234315</wp:posOffset>
                  </wp:positionH>
                  <wp:positionV relativeFrom="paragraph">
                    <wp:posOffset>69850</wp:posOffset>
                  </wp:positionV>
                  <wp:extent cx="880745" cy="384810"/>
                  <wp:effectExtent l="0" t="0" r="14605" b="15240"/>
                  <wp:wrapNone/>
                  <wp:docPr id="2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pic:cNvPicPr>
                            <a:picLocks noChangeAspect="1"/>
                          </pic:cNvPicPr>
                        </pic:nvPicPr>
                        <pic:blipFill>
                          <a:blip r:embed="rId87"/>
                          <a:stretch>
                            <a:fillRect/>
                          </a:stretch>
                        </pic:blipFill>
                        <pic:spPr>
                          <a:xfrm>
                            <a:off x="0" y="0"/>
                            <a:ext cx="880745" cy="384810"/>
                          </a:xfrm>
                          <a:prstGeom prst="rect">
                            <a:avLst/>
                          </a:prstGeom>
                          <a:noFill/>
                          <a:ln w="9525">
                            <a:noFill/>
                          </a:ln>
                        </pic:spPr>
                      </pic:pic>
                    </a:graphicData>
                  </a:graphic>
                </wp:anchor>
              </w:drawing>
            </w:r>
          </w:p>
        </w:tc>
      </w:tr>
      <w:tr w:rsidR="00071983" w14:paraId="7EAAB595" w14:textId="77777777" w:rsidTr="00071983">
        <w:trPr>
          <w:trHeight w:val="827"/>
        </w:trPr>
        <w:tc>
          <w:tcPr>
            <w:tcW w:w="1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8E" w14:textId="77777777" w:rsidR="00071983" w:rsidRDefault="00071983">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lastRenderedPageBreak/>
              <w:t>光学追踪相机供应商</w:t>
            </w:r>
          </w:p>
        </w:tc>
        <w:tc>
          <w:tcPr>
            <w:tcW w:w="248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8F" w14:textId="77777777" w:rsidR="00071983" w:rsidRDefault="00071983">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w:t>
            </w:r>
          </w:p>
        </w:tc>
        <w:tc>
          <w:tcPr>
            <w:tcW w:w="2287"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90" w14:textId="6C207680" w:rsidR="00071983" w:rsidRDefault="00071983">
            <w:pPr>
              <w:jc w:val="center"/>
              <w:rPr>
                <w:rFonts w:ascii="宋体" w:hAnsi="宋体" w:cs="宋体"/>
                <w:color w:val="000000"/>
                <w:sz w:val="24"/>
                <w:szCs w:val="24"/>
              </w:rPr>
            </w:pPr>
            <w:r>
              <w:rPr>
                <w:rFonts w:ascii="宋体" w:hAnsi="宋体" w:cs="宋体" w:hint="eastAsia"/>
                <w:color w:val="000000"/>
                <w:sz w:val="24"/>
                <w:szCs w:val="24"/>
              </w:rPr>
              <w:t>/</w:t>
            </w:r>
          </w:p>
        </w:tc>
        <w:tc>
          <w:tcPr>
            <w:tcW w:w="262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91" w14:textId="77777777" w:rsidR="00071983" w:rsidRDefault="00071983">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自研</w:t>
            </w:r>
          </w:p>
        </w:tc>
        <w:tc>
          <w:tcPr>
            <w:tcW w:w="228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92" w14:textId="4E2FC44E" w:rsidR="00071983" w:rsidRDefault="00071983">
            <w:pPr>
              <w:widowControl/>
              <w:jc w:val="center"/>
              <w:textAlignment w:val="center"/>
              <w:rPr>
                <w:rFonts w:ascii="宋体" w:hAnsi="宋体" w:cs="宋体"/>
                <w:color w:val="000000"/>
                <w:kern w:val="0"/>
                <w:sz w:val="24"/>
                <w:szCs w:val="24"/>
                <w:lang w:bidi="ar"/>
              </w:rPr>
            </w:pPr>
            <w:r w:rsidRPr="00AB4870">
              <w:rPr>
                <w:rFonts w:ascii="宋体" w:hAnsi="宋体" w:cs="宋体" w:hint="eastAsia"/>
                <w:kern w:val="0"/>
                <w:sz w:val="24"/>
                <w:szCs w:val="24"/>
                <w:lang w:bidi="ar"/>
              </w:rPr>
              <w:t xml:space="preserve">加拿大 </w:t>
            </w:r>
            <w:proofErr w:type="spellStart"/>
            <w:r w:rsidRPr="00AB4870">
              <w:rPr>
                <w:rFonts w:ascii="宋体" w:hAnsi="宋体" w:cs="宋体" w:hint="eastAsia"/>
                <w:kern w:val="0"/>
                <w:sz w:val="24"/>
                <w:szCs w:val="24"/>
                <w:lang w:bidi="ar"/>
              </w:rPr>
              <w:t>ClaroNav</w:t>
            </w:r>
            <w:proofErr w:type="spellEnd"/>
          </w:p>
        </w:tc>
        <w:tc>
          <w:tcPr>
            <w:tcW w:w="247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93" w14:textId="77777777" w:rsidR="00071983" w:rsidRDefault="00071983">
            <w:pPr>
              <w:widowControl/>
              <w:jc w:val="center"/>
              <w:textAlignment w:val="center"/>
              <w:rPr>
                <w:rFonts w:ascii="宋体" w:hAnsi="宋体" w:cs="宋体"/>
                <w:color w:val="000000"/>
                <w:kern w:val="0"/>
                <w:sz w:val="24"/>
                <w:szCs w:val="24"/>
                <w:lang w:bidi="ar"/>
              </w:rPr>
            </w:pPr>
            <w:r>
              <w:rPr>
                <w:rFonts w:ascii="宋体" w:hAnsi="宋体" w:cs="宋体" w:hint="eastAsia"/>
                <w:color w:val="000000"/>
                <w:kern w:val="0"/>
                <w:sz w:val="24"/>
                <w:szCs w:val="24"/>
                <w:lang w:bidi="ar"/>
              </w:rPr>
              <w:t xml:space="preserve">加拿大 </w:t>
            </w:r>
            <w:proofErr w:type="spellStart"/>
            <w:r>
              <w:rPr>
                <w:rFonts w:ascii="宋体" w:hAnsi="宋体" w:cs="宋体" w:hint="eastAsia"/>
                <w:color w:val="000000"/>
                <w:kern w:val="0"/>
                <w:sz w:val="24"/>
                <w:szCs w:val="24"/>
                <w:lang w:bidi="ar"/>
              </w:rPr>
              <w:t>ClaroNav</w:t>
            </w:r>
            <w:proofErr w:type="spellEnd"/>
          </w:p>
        </w:tc>
      </w:tr>
      <w:tr w:rsidR="00071983" w14:paraId="7EAAB59D" w14:textId="77777777" w:rsidTr="00071983">
        <w:trPr>
          <w:trHeight w:val="853"/>
        </w:trPr>
        <w:tc>
          <w:tcPr>
            <w:tcW w:w="1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96" w14:textId="77777777" w:rsidR="00071983" w:rsidRDefault="00071983">
            <w:pPr>
              <w:widowControl/>
              <w:jc w:val="center"/>
              <w:textAlignment w:val="center"/>
              <w:rPr>
                <w:rFonts w:ascii="宋体" w:hAnsi="宋体" w:cs="宋体"/>
                <w:b/>
                <w:bCs/>
                <w:color w:val="000000"/>
                <w:sz w:val="24"/>
                <w:szCs w:val="24"/>
              </w:rPr>
            </w:pPr>
            <w:r>
              <w:rPr>
                <w:rFonts w:ascii="宋体" w:hAnsi="宋体" w:cs="宋体" w:hint="eastAsia"/>
                <w:b/>
                <w:bCs/>
                <w:color w:val="000000"/>
                <w:kern w:val="0"/>
                <w:sz w:val="24"/>
                <w:szCs w:val="24"/>
                <w:lang w:bidi="ar"/>
              </w:rPr>
              <w:t>光谱</w:t>
            </w:r>
          </w:p>
        </w:tc>
        <w:tc>
          <w:tcPr>
            <w:tcW w:w="248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97" w14:textId="77777777" w:rsidR="00071983" w:rsidRDefault="00071983">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w:t>
            </w:r>
          </w:p>
        </w:tc>
        <w:tc>
          <w:tcPr>
            <w:tcW w:w="228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AAB598" w14:textId="77777777" w:rsidR="00071983" w:rsidRDefault="00071983">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可见光</w:t>
            </w:r>
          </w:p>
        </w:tc>
        <w:tc>
          <w:tcPr>
            <w:tcW w:w="262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99" w14:textId="77777777" w:rsidR="00071983" w:rsidRDefault="00071983">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红外光</w:t>
            </w:r>
          </w:p>
        </w:tc>
        <w:tc>
          <w:tcPr>
            <w:tcW w:w="228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9A" w14:textId="77777777" w:rsidR="00071983" w:rsidRDefault="00071983">
            <w:pPr>
              <w:widowControl/>
              <w:jc w:val="center"/>
              <w:textAlignment w:val="center"/>
              <w:rPr>
                <w:rFonts w:ascii="宋体" w:hAnsi="宋体" w:cs="宋体"/>
                <w:color w:val="000000"/>
                <w:kern w:val="0"/>
                <w:sz w:val="24"/>
                <w:szCs w:val="24"/>
                <w:lang w:bidi="ar"/>
              </w:rPr>
            </w:pPr>
            <w:r>
              <w:rPr>
                <w:rFonts w:ascii="宋体" w:hAnsi="宋体" w:cs="宋体" w:hint="eastAsia"/>
                <w:color w:val="000000"/>
                <w:kern w:val="0"/>
                <w:sz w:val="24"/>
                <w:szCs w:val="24"/>
                <w:lang w:bidi="ar"/>
              </w:rPr>
              <w:t>可见光</w:t>
            </w:r>
          </w:p>
        </w:tc>
        <w:tc>
          <w:tcPr>
            <w:tcW w:w="247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EAAB59B" w14:textId="77777777" w:rsidR="00071983" w:rsidRDefault="00071983">
            <w:pPr>
              <w:widowControl/>
              <w:jc w:val="center"/>
              <w:textAlignment w:val="center"/>
              <w:rPr>
                <w:rFonts w:ascii="宋体" w:hAnsi="宋体" w:cs="宋体"/>
                <w:color w:val="000000"/>
                <w:kern w:val="0"/>
                <w:sz w:val="24"/>
                <w:szCs w:val="24"/>
                <w:lang w:bidi="ar"/>
              </w:rPr>
            </w:pPr>
            <w:r>
              <w:rPr>
                <w:rFonts w:ascii="宋体" w:hAnsi="宋体" w:cs="宋体" w:hint="eastAsia"/>
                <w:color w:val="000000"/>
                <w:kern w:val="0"/>
                <w:sz w:val="24"/>
                <w:szCs w:val="24"/>
                <w:lang w:bidi="ar"/>
              </w:rPr>
              <w:t>可见光</w:t>
            </w:r>
          </w:p>
        </w:tc>
      </w:tr>
    </w:tbl>
    <w:p w14:paraId="7EAAB59E" w14:textId="77777777" w:rsidR="0051459B" w:rsidRDefault="0051459B">
      <w:pPr>
        <w:rPr>
          <w:sz w:val="24"/>
          <w:szCs w:val="24"/>
        </w:rPr>
        <w:sectPr w:rsidR="0051459B">
          <w:type w:val="continuous"/>
          <w:pgSz w:w="16838" w:h="11906" w:orient="landscape"/>
          <w:pgMar w:top="1134" w:right="1134" w:bottom="1134" w:left="1134" w:header="454" w:footer="992" w:gutter="0"/>
          <w:cols w:space="720"/>
          <w:docGrid w:type="lines" w:linePitch="312"/>
        </w:sectPr>
      </w:pPr>
    </w:p>
    <w:p w14:paraId="7EAAB59F" w14:textId="77777777" w:rsidR="0051459B" w:rsidRDefault="00D60EEC">
      <w:pPr>
        <w:pStyle w:val="1"/>
        <w:rPr>
          <w:szCs w:val="24"/>
        </w:rPr>
      </w:pPr>
      <w:bookmarkStart w:id="22" w:name="_Toc23603"/>
      <w:r>
        <w:rPr>
          <w:rFonts w:hint="eastAsia"/>
          <w:szCs w:val="24"/>
        </w:rPr>
        <w:lastRenderedPageBreak/>
        <w:t>产品概念设计</w:t>
      </w:r>
      <w:bookmarkEnd w:id="22"/>
    </w:p>
    <w:p w14:paraId="7EAAB5A0" w14:textId="77777777" w:rsidR="0051459B" w:rsidRDefault="00D60EEC">
      <w:pPr>
        <w:pStyle w:val="2"/>
        <w:rPr>
          <w:szCs w:val="24"/>
        </w:rPr>
      </w:pPr>
      <w:bookmarkStart w:id="23" w:name="_Toc14372"/>
      <w:bookmarkStart w:id="24" w:name="_Toc24575"/>
      <w:r>
        <w:rPr>
          <w:rFonts w:hint="eastAsia"/>
          <w:szCs w:val="24"/>
        </w:rPr>
        <w:t>产品定位</w:t>
      </w:r>
      <w:bookmarkEnd w:id="23"/>
      <w:bookmarkEnd w:id="24"/>
    </w:p>
    <w:p w14:paraId="7EAAB5A1" w14:textId="77777777" w:rsidR="0051459B" w:rsidRDefault="00D60EEC">
      <w:pPr>
        <w:spacing w:beforeLines="20" w:before="62" w:afterLines="20" w:after="62"/>
        <w:ind w:firstLine="420"/>
        <w:rPr>
          <w:rFonts w:ascii="宋体" w:hAnsi="宋体" w:cs="宋体"/>
          <w:sz w:val="24"/>
          <w:szCs w:val="24"/>
        </w:rPr>
      </w:pPr>
      <w:r>
        <w:rPr>
          <w:rFonts w:ascii="宋体" w:hAnsi="宋体" w:cs="宋体" w:hint="eastAsia"/>
          <w:sz w:val="24"/>
          <w:szCs w:val="24"/>
        </w:rPr>
        <w:t xml:space="preserve"> MS-002是一款有源的医疗器械，需搭配C臂机使用。可用作骨科脊柱类的手术与骨科创伤类的手术。</w:t>
      </w:r>
    </w:p>
    <w:p w14:paraId="7EAAB5A2" w14:textId="77777777" w:rsidR="0051459B" w:rsidRDefault="00D60EEC">
      <w:pPr>
        <w:pStyle w:val="2"/>
        <w:rPr>
          <w:szCs w:val="24"/>
        </w:rPr>
      </w:pPr>
      <w:bookmarkStart w:id="25" w:name="_Toc6255"/>
      <w:bookmarkStart w:id="26" w:name="_Toc4026"/>
      <w:bookmarkStart w:id="27" w:name="_Toc22141"/>
      <w:bookmarkStart w:id="28" w:name="_Toc30463"/>
      <w:bookmarkStart w:id="29" w:name="_Toc12939"/>
      <w:bookmarkEnd w:id="13"/>
      <w:bookmarkEnd w:id="14"/>
      <w:bookmarkEnd w:id="15"/>
      <w:r>
        <w:rPr>
          <w:rFonts w:hint="eastAsia"/>
          <w:szCs w:val="24"/>
        </w:rPr>
        <w:t>产品预期用途</w:t>
      </w:r>
      <w:bookmarkEnd w:id="25"/>
    </w:p>
    <w:p w14:paraId="7EAAB5A3" w14:textId="77777777" w:rsidR="0051459B" w:rsidRDefault="00D60EEC">
      <w:pPr>
        <w:spacing w:beforeLines="20" w:before="62" w:afterLines="20" w:after="62"/>
        <w:ind w:firstLine="420"/>
        <w:rPr>
          <w:rFonts w:ascii="宋体" w:hAnsi="宋体" w:cs="宋体"/>
          <w:sz w:val="24"/>
          <w:szCs w:val="24"/>
        </w:rPr>
      </w:pPr>
      <w:r>
        <w:rPr>
          <w:rFonts w:ascii="宋体" w:hAnsi="宋体" w:cs="宋体" w:hint="eastAsia"/>
          <w:sz w:val="24"/>
          <w:szCs w:val="24"/>
        </w:rPr>
        <w:t>在脊柱外科或创伤骨科中，用以辅助医生进行经皮或开放手术的体内规划目标的定位与导引。</w:t>
      </w:r>
    </w:p>
    <w:p w14:paraId="7EAAB5A4" w14:textId="77777777" w:rsidR="0051459B" w:rsidRDefault="00D60EEC">
      <w:pPr>
        <w:pStyle w:val="2"/>
        <w:rPr>
          <w:szCs w:val="24"/>
        </w:rPr>
      </w:pPr>
      <w:bookmarkStart w:id="30" w:name="_Toc28946"/>
      <w:r>
        <w:rPr>
          <w:rFonts w:hint="eastAsia"/>
          <w:szCs w:val="24"/>
        </w:rPr>
        <w:t>产品管理类别</w:t>
      </w:r>
      <w:bookmarkEnd w:id="26"/>
      <w:bookmarkEnd w:id="30"/>
    </w:p>
    <w:p w14:paraId="7EAAB5A5" w14:textId="77777777" w:rsidR="0051459B" w:rsidRDefault="00D60EEC">
      <w:pPr>
        <w:spacing w:beforeLines="20" w:before="62" w:afterLines="20" w:after="62"/>
        <w:ind w:firstLine="420"/>
        <w:rPr>
          <w:rFonts w:ascii="宋体" w:hAnsi="宋体" w:cs="宋体"/>
          <w:sz w:val="24"/>
          <w:szCs w:val="24"/>
        </w:rPr>
      </w:pPr>
      <w:r>
        <w:rPr>
          <w:rFonts w:ascii="宋体" w:hAnsi="宋体" w:cs="宋体" w:hint="eastAsia"/>
          <w:sz w:val="24"/>
          <w:szCs w:val="24"/>
        </w:rPr>
        <w:t>该产品属于医疗器械产品，Ⅲ类。</w:t>
      </w:r>
    </w:p>
    <w:p w14:paraId="7EAAB5A6" w14:textId="77777777" w:rsidR="0051459B" w:rsidRDefault="00D60EEC">
      <w:pPr>
        <w:pStyle w:val="2"/>
        <w:rPr>
          <w:szCs w:val="24"/>
        </w:rPr>
      </w:pPr>
      <w:bookmarkStart w:id="31" w:name="_Toc14594"/>
      <w:bookmarkEnd w:id="27"/>
      <w:bookmarkEnd w:id="28"/>
      <w:r>
        <w:rPr>
          <w:rFonts w:hint="eastAsia"/>
          <w:szCs w:val="24"/>
        </w:rPr>
        <w:t>产品组成</w:t>
      </w:r>
      <w:bookmarkEnd w:id="31"/>
    </w:p>
    <w:p w14:paraId="7EAAB5A7" w14:textId="77777777" w:rsidR="0051459B" w:rsidRDefault="00D60EEC">
      <w:pPr>
        <w:spacing w:beforeLines="20" w:before="62" w:afterLines="20" w:after="62"/>
        <w:ind w:firstLineChars="200" w:firstLine="480"/>
        <w:rPr>
          <w:rFonts w:ascii="宋体" w:hAnsi="宋体" w:cs="宋体"/>
          <w:sz w:val="24"/>
          <w:szCs w:val="24"/>
        </w:rPr>
      </w:pPr>
      <w:bookmarkStart w:id="32" w:name="_Toc11687"/>
      <w:r>
        <w:rPr>
          <w:rFonts w:ascii="宋体" w:hAnsi="宋体" w:cs="宋体" w:hint="eastAsia"/>
          <w:sz w:val="24"/>
          <w:szCs w:val="24"/>
        </w:rPr>
        <w:t>结构组成：</w:t>
      </w:r>
      <w:bookmarkEnd w:id="32"/>
      <w:r>
        <w:rPr>
          <w:rFonts w:ascii="宋体" w:hAnsi="宋体" w:cs="宋体" w:hint="eastAsia"/>
          <w:sz w:val="24"/>
          <w:szCs w:val="24"/>
        </w:rPr>
        <w:t>A台车、B台车、C台车和器械工具包。</w:t>
      </w:r>
    </w:p>
    <w:p w14:paraId="7EAAB5A8" w14:textId="6E349B0F" w:rsidR="0051459B" w:rsidRDefault="00D60EEC" w:rsidP="00952130">
      <w:pPr>
        <w:ind w:firstLine="420"/>
        <w:rPr>
          <w:rFonts w:ascii="宋体" w:hAnsi="宋体" w:cs="宋体"/>
          <w:sz w:val="24"/>
          <w:szCs w:val="24"/>
        </w:rPr>
      </w:pPr>
      <w:r>
        <w:rPr>
          <w:rFonts w:ascii="宋体" w:hAnsi="宋体" w:cs="宋体" w:hint="eastAsia"/>
          <w:sz w:val="24"/>
          <w:szCs w:val="24"/>
        </w:rPr>
        <w:t>其中，A台车包含：导航相机+显示器+电脑主机</w:t>
      </w:r>
      <w:ins w:id="33" w:author="jie hong" w:date="2023-08-03T13:05:00Z">
        <w:r w:rsidR="00952130">
          <w:rPr>
            <w:rFonts w:ascii="宋体" w:hAnsi="宋体" w:cs="宋体" w:hint="eastAsia"/>
            <w:sz w:val="24"/>
            <w:szCs w:val="24"/>
          </w:rPr>
          <w:t>+</w:t>
        </w:r>
        <w:r w:rsidR="00952130">
          <w:rPr>
            <w:rFonts w:ascii="宋体" w:hAnsi="宋体" w:cs="宋体"/>
            <w:sz w:val="24"/>
            <w:szCs w:val="24"/>
          </w:rPr>
          <w:t>UPS</w:t>
        </w:r>
      </w:ins>
      <w:r>
        <w:rPr>
          <w:rFonts w:ascii="宋体" w:hAnsi="宋体" w:cs="宋体" w:hint="eastAsia"/>
          <w:sz w:val="24"/>
          <w:szCs w:val="24"/>
        </w:rPr>
        <w:t>；</w:t>
      </w:r>
    </w:p>
    <w:p w14:paraId="7EAAB5A9" w14:textId="77777777" w:rsidR="0051459B" w:rsidRDefault="00D60EEC">
      <w:pPr>
        <w:ind w:firstLine="420"/>
        <w:rPr>
          <w:rFonts w:ascii="宋体" w:hAnsi="宋体" w:cs="宋体"/>
          <w:sz w:val="24"/>
          <w:szCs w:val="24"/>
        </w:rPr>
      </w:pPr>
      <w:r>
        <w:rPr>
          <w:rFonts w:ascii="宋体" w:hAnsi="宋体" w:cs="宋体" w:hint="eastAsia"/>
          <w:sz w:val="24"/>
          <w:szCs w:val="24"/>
        </w:rPr>
        <w:t xml:space="preserve">      B台车包含：机械臂+UPS；</w:t>
      </w:r>
    </w:p>
    <w:p w14:paraId="7EAAB5AA" w14:textId="30A00CE1" w:rsidR="0051459B" w:rsidRDefault="00D60EEC">
      <w:pPr>
        <w:ind w:firstLine="420"/>
        <w:rPr>
          <w:rFonts w:ascii="宋体" w:hAnsi="宋体" w:cs="宋体"/>
          <w:sz w:val="24"/>
          <w:szCs w:val="24"/>
        </w:rPr>
      </w:pPr>
      <w:r>
        <w:rPr>
          <w:rFonts w:ascii="宋体" w:hAnsi="宋体" w:cs="宋体" w:hint="eastAsia"/>
          <w:sz w:val="24"/>
          <w:szCs w:val="24"/>
        </w:rPr>
        <w:t xml:space="preserve">      C台车包含：显示器</w:t>
      </w:r>
      <w:del w:id="34" w:author="jie hong" w:date="2023-08-03T13:05:00Z">
        <w:r w:rsidDel="00952130">
          <w:rPr>
            <w:rFonts w:ascii="宋体" w:hAnsi="宋体" w:cs="宋体" w:hint="eastAsia"/>
            <w:sz w:val="24"/>
            <w:szCs w:val="24"/>
          </w:rPr>
          <w:delText>（无线）</w:delText>
        </w:r>
      </w:del>
      <w:r>
        <w:rPr>
          <w:rFonts w:ascii="宋体" w:hAnsi="宋体" w:cs="宋体" w:hint="eastAsia"/>
          <w:sz w:val="24"/>
          <w:szCs w:val="24"/>
        </w:rPr>
        <w:t>+键鼠（无线）；</w:t>
      </w:r>
    </w:p>
    <w:p w14:paraId="7EAAB5AB" w14:textId="77777777" w:rsidR="0051459B" w:rsidRDefault="00D60EEC">
      <w:pPr>
        <w:ind w:firstLine="420"/>
        <w:rPr>
          <w:rFonts w:ascii="宋体" w:hAnsi="宋体" w:cs="宋体"/>
          <w:sz w:val="24"/>
          <w:szCs w:val="24"/>
        </w:rPr>
      </w:pPr>
      <w:r>
        <w:rPr>
          <w:rFonts w:ascii="宋体" w:hAnsi="宋体" w:cs="宋体" w:hint="eastAsia"/>
          <w:sz w:val="24"/>
          <w:szCs w:val="24"/>
        </w:rPr>
        <w:t>基本外形参考下图：</w:t>
      </w:r>
    </w:p>
    <w:p w14:paraId="7EAAB5AC" w14:textId="77777777" w:rsidR="0051459B" w:rsidRDefault="00D60EEC">
      <w:pPr>
        <w:ind w:firstLine="420"/>
        <w:jc w:val="center"/>
        <w:rPr>
          <w:sz w:val="24"/>
          <w:szCs w:val="24"/>
        </w:rPr>
      </w:pPr>
      <w:r>
        <w:rPr>
          <w:noProof/>
          <w:sz w:val="24"/>
          <w:szCs w:val="24"/>
        </w:rPr>
        <w:drawing>
          <wp:inline distT="0" distB="0" distL="114300" distR="114300" wp14:anchorId="7EAAB723" wp14:editId="7EAAB724">
            <wp:extent cx="2716530" cy="2100580"/>
            <wp:effectExtent l="0" t="0" r="7620" b="1397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8"/>
                    <a:stretch>
                      <a:fillRect/>
                    </a:stretch>
                  </pic:blipFill>
                  <pic:spPr>
                    <a:xfrm>
                      <a:off x="0" y="0"/>
                      <a:ext cx="2716530" cy="2100580"/>
                    </a:xfrm>
                    <a:prstGeom prst="rect">
                      <a:avLst/>
                    </a:prstGeom>
                  </pic:spPr>
                </pic:pic>
              </a:graphicData>
            </a:graphic>
          </wp:inline>
        </w:drawing>
      </w:r>
    </w:p>
    <w:p w14:paraId="7EAAB5AD" w14:textId="77777777" w:rsidR="0051459B" w:rsidRDefault="00D60EEC">
      <w:pPr>
        <w:ind w:firstLine="420"/>
        <w:jc w:val="center"/>
        <w:rPr>
          <w:sz w:val="24"/>
          <w:szCs w:val="24"/>
        </w:rPr>
      </w:pPr>
      <w:r>
        <w:rPr>
          <w:rFonts w:hint="eastAsia"/>
          <w:sz w:val="24"/>
          <w:szCs w:val="24"/>
        </w:rPr>
        <w:t>（仅供参考）</w:t>
      </w:r>
    </w:p>
    <w:p w14:paraId="7EAAB5AE" w14:textId="77777777" w:rsidR="0051459B" w:rsidRDefault="00D60EEC">
      <w:pPr>
        <w:pStyle w:val="2"/>
        <w:rPr>
          <w:szCs w:val="24"/>
        </w:rPr>
      </w:pPr>
      <w:bookmarkStart w:id="35" w:name="_Toc9367"/>
      <w:r>
        <w:rPr>
          <w:rFonts w:hint="eastAsia"/>
          <w:szCs w:val="24"/>
        </w:rPr>
        <w:lastRenderedPageBreak/>
        <w:t>与现有产品的比较</w:t>
      </w:r>
      <w:bookmarkEnd w:id="35"/>
    </w:p>
    <w:tbl>
      <w:tblPr>
        <w:tblStyle w:val="af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3650"/>
        <w:gridCol w:w="3871"/>
      </w:tblGrid>
      <w:tr w:rsidR="0051459B" w14:paraId="7EAAB5B2" w14:textId="77777777">
        <w:tc>
          <w:tcPr>
            <w:tcW w:w="2333" w:type="dxa"/>
            <w:vAlign w:val="center"/>
          </w:tcPr>
          <w:p w14:paraId="7EAAB5AF" w14:textId="77777777" w:rsidR="0051459B" w:rsidRDefault="00D60EEC">
            <w:pPr>
              <w:jc w:val="center"/>
              <w:rPr>
                <w:b/>
                <w:bCs/>
                <w:sz w:val="24"/>
                <w:szCs w:val="24"/>
              </w:rPr>
            </w:pPr>
            <w:r>
              <w:rPr>
                <w:rFonts w:hint="eastAsia"/>
                <w:b/>
                <w:bCs/>
                <w:sz w:val="24"/>
                <w:szCs w:val="24"/>
              </w:rPr>
              <w:t>项目</w:t>
            </w:r>
          </w:p>
        </w:tc>
        <w:tc>
          <w:tcPr>
            <w:tcW w:w="3650" w:type="dxa"/>
            <w:vAlign w:val="center"/>
          </w:tcPr>
          <w:p w14:paraId="7EAAB5B0" w14:textId="77777777" w:rsidR="0051459B" w:rsidRDefault="00D60EEC">
            <w:pPr>
              <w:jc w:val="center"/>
              <w:rPr>
                <w:b/>
                <w:bCs/>
                <w:sz w:val="24"/>
                <w:szCs w:val="24"/>
              </w:rPr>
            </w:pPr>
            <w:r>
              <w:rPr>
                <w:rFonts w:hint="eastAsia"/>
                <w:b/>
                <w:bCs/>
                <w:sz w:val="24"/>
                <w:szCs w:val="24"/>
              </w:rPr>
              <w:t>MS-001</w:t>
            </w:r>
            <w:r>
              <w:rPr>
                <w:rFonts w:hint="eastAsia"/>
                <w:b/>
                <w:bCs/>
                <w:sz w:val="24"/>
                <w:szCs w:val="24"/>
              </w:rPr>
              <w:t>产品特点</w:t>
            </w:r>
          </w:p>
        </w:tc>
        <w:tc>
          <w:tcPr>
            <w:tcW w:w="3871" w:type="dxa"/>
            <w:vAlign w:val="center"/>
          </w:tcPr>
          <w:p w14:paraId="7EAAB5B1" w14:textId="77777777" w:rsidR="0051459B" w:rsidRDefault="00D60EEC">
            <w:pPr>
              <w:jc w:val="center"/>
              <w:rPr>
                <w:b/>
                <w:bCs/>
                <w:sz w:val="24"/>
                <w:szCs w:val="24"/>
              </w:rPr>
            </w:pPr>
            <w:r>
              <w:rPr>
                <w:rFonts w:hint="eastAsia"/>
                <w:b/>
                <w:bCs/>
                <w:sz w:val="24"/>
                <w:szCs w:val="24"/>
              </w:rPr>
              <w:t>MS-002</w:t>
            </w:r>
            <w:r>
              <w:rPr>
                <w:rFonts w:hint="eastAsia"/>
                <w:b/>
                <w:bCs/>
                <w:sz w:val="24"/>
                <w:szCs w:val="24"/>
              </w:rPr>
              <w:t>产品特点</w:t>
            </w:r>
          </w:p>
        </w:tc>
      </w:tr>
      <w:tr w:rsidR="0051459B" w14:paraId="7EAAB5B6" w14:textId="77777777">
        <w:tc>
          <w:tcPr>
            <w:tcW w:w="2333" w:type="dxa"/>
            <w:vAlign w:val="center"/>
          </w:tcPr>
          <w:p w14:paraId="7EAAB5B3" w14:textId="77777777" w:rsidR="0051459B" w:rsidRDefault="00D60EEC">
            <w:pPr>
              <w:jc w:val="center"/>
              <w:rPr>
                <w:sz w:val="24"/>
                <w:szCs w:val="24"/>
              </w:rPr>
            </w:pPr>
            <w:r>
              <w:rPr>
                <w:rFonts w:hint="eastAsia"/>
                <w:sz w:val="24"/>
                <w:szCs w:val="24"/>
              </w:rPr>
              <w:t>组成</w:t>
            </w:r>
          </w:p>
        </w:tc>
        <w:tc>
          <w:tcPr>
            <w:tcW w:w="3650" w:type="dxa"/>
            <w:vAlign w:val="center"/>
          </w:tcPr>
          <w:p w14:paraId="7EAAB5B4" w14:textId="77777777" w:rsidR="0051459B" w:rsidRDefault="00D60EEC">
            <w:pPr>
              <w:rPr>
                <w:sz w:val="24"/>
                <w:szCs w:val="24"/>
              </w:rPr>
            </w:pPr>
            <w:r>
              <w:rPr>
                <w:rFonts w:hint="eastAsia"/>
                <w:sz w:val="24"/>
                <w:szCs w:val="24"/>
              </w:rPr>
              <w:t>规划模块、导引模块、工具包、体位反馈模块</w:t>
            </w:r>
          </w:p>
        </w:tc>
        <w:tc>
          <w:tcPr>
            <w:tcW w:w="3871" w:type="dxa"/>
            <w:vAlign w:val="center"/>
          </w:tcPr>
          <w:p w14:paraId="7EAAB5B5" w14:textId="794864D6" w:rsidR="0051459B" w:rsidRDefault="00D60EEC">
            <w:pPr>
              <w:rPr>
                <w:sz w:val="24"/>
                <w:szCs w:val="24"/>
              </w:rPr>
            </w:pPr>
            <w:r>
              <w:rPr>
                <w:rFonts w:ascii="宋体" w:hAnsi="宋体" w:cs="宋体" w:hint="eastAsia"/>
                <w:sz w:val="24"/>
                <w:szCs w:val="24"/>
              </w:rPr>
              <w:t>主机、机械臂、规划与控制软件、导航相机系统、</w:t>
            </w:r>
            <w:del w:id="36" w:author="jie hong" w:date="2023-08-03T13:06:00Z">
              <w:r w:rsidDel="00952F2F">
                <w:rPr>
                  <w:rFonts w:ascii="宋体" w:hAnsi="宋体" w:cs="宋体" w:hint="eastAsia"/>
                  <w:sz w:val="24"/>
                  <w:szCs w:val="24"/>
                </w:rPr>
                <w:delText>主控</w:delText>
              </w:r>
            </w:del>
            <w:r>
              <w:rPr>
                <w:rFonts w:ascii="宋体" w:hAnsi="宋体" w:cs="宋体" w:hint="eastAsia"/>
                <w:sz w:val="24"/>
                <w:szCs w:val="24"/>
              </w:rPr>
              <w:t>台车和器械工具包</w:t>
            </w:r>
          </w:p>
        </w:tc>
      </w:tr>
      <w:tr w:rsidR="0051459B" w14:paraId="7EAAB5BA" w14:textId="77777777">
        <w:trPr>
          <w:trHeight w:val="90"/>
        </w:trPr>
        <w:tc>
          <w:tcPr>
            <w:tcW w:w="2333" w:type="dxa"/>
            <w:vAlign w:val="center"/>
          </w:tcPr>
          <w:p w14:paraId="7EAAB5B7" w14:textId="77777777" w:rsidR="0051459B" w:rsidRDefault="00D60EEC">
            <w:pPr>
              <w:jc w:val="center"/>
              <w:rPr>
                <w:sz w:val="24"/>
                <w:szCs w:val="24"/>
              </w:rPr>
            </w:pPr>
            <w:r>
              <w:rPr>
                <w:rFonts w:hint="eastAsia"/>
                <w:sz w:val="24"/>
                <w:szCs w:val="24"/>
              </w:rPr>
              <w:t>功能</w:t>
            </w:r>
          </w:p>
        </w:tc>
        <w:tc>
          <w:tcPr>
            <w:tcW w:w="3650" w:type="dxa"/>
            <w:vAlign w:val="center"/>
          </w:tcPr>
          <w:p w14:paraId="7EAAB5B8" w14:textId="77777777" w:rsidR="0051459B" w:rsidRDefault="00D60EEC">
            <w:pPr>
              <w:rPr>
                <w:sz w:val="24"/>
                <w:szCs w:val="24"/>
              </w:rPr>
            </w:pPr>
            <w:r>
              <w:rPr>
                <w:rFonts w:ascii="宋体" w:hAnsi="宋体" w:cs="宋体" w:hint="eastAsia"/>
                <w:sz w:val="24"/>
                <w:szCs w:val="24"/>
              </w:rPr>
              <w:t>脊柱手术中体内规划目标的定位与导引</w:t>
            </w:r>
          </w:p>
        </w:tc>
        <w:tc>
          <w:tcPr>
            <w:tcW w:w="3871" w:type="dxa"/>
            <w:vAlign w:val="center"/>
          </w:tcPr>
          <w:p w14:paraId="7EAAB5B9" w14:textId="77777777" w:rsidR="0051459B" w:rsidRDefault="00D60EEC">
            <w:pPr>
              <w:rPr>
                <w:sz w:val="24"/>
                <w:szCs w:val="24"/>
              </w:rPr>
            </w:pPr>
            <w:r>
              <w:rPr>
                <w:rFonts w:ascii="宋体" w:hAnsi="宋体" w:cs="宋体" w:hint="eastAsia"/>
                <w:sz w:val="24"/>
                <w:szCs w:val="24"/>
              </w:rPr>
              <w:t>脊柱外科或创伤骨科中，用以辅助医生进行经皮或开放手术的体内规划目标的定位与导引</w:t>
            </w:r>
          </w:p>
        </w:tc>
      </w:tr>
      <w:tr w:rsidR="0051459B" w14:paraId="7EAAB5BE" w14:textId="77777777">
        <w:tc>
          <w:tcPr>
            <w:tcW w:w="2333" w:type="dxa"/>
            <w:vAlign w:val="center"/>
          </w:tcPr>
          <w:p w14:paraId="7EAAB5BB" w14:textId="77777777" w:rsidR="0051459B" w:rsidRDefault="00D60EEC">
            <w:pPr>
              <w:jc w:val="center"/>
              <w:rPr>
                <w:sz w:val="24"/>
                <w:szCs w:val="24"/>
              </w:rPr>
            </w:pPr>
            <w:r>
              <w:rPr>
                <w:rFonts w:hint="eastAsia"/>
                <w:sz w:val="24"/>
                <w:szCs w:val="24"/>
              </w:rPr>
              <w:t>功能使用</w:t>
            </w:r>
          </w:p>
        </w:tc>
        <w:tc>
          <w:tcPr>
            <w:tcW w:w="3650" w:type="dxa"/>
            <w:vAlign w:val="center"/>
          </w:tcPr>
          <w:p w14:paraId="7EAAB5BC" w14:textId="77777777" w:rsidR="0051459B" w:rsidRDefault="00D60EEC">
            <w:pPr>
              <w:rPr>
                <w:sz w:val="24"/>
                <w:szCs w:val="24"/>
              </w:rPr>
            </w:pPr>
            <w:r>
              <w:rPr>
                <w:rFonts w:hint="eastAsia"/>
                <w:sz w:val="24"/>
                <w:szCs w:val="24"/>
              </w:rPr>
              <w:t>需配合</w:t>
            </w:r>
            <w:r>
              <w:rPr>
                <w:rFonts w:hint="eastAsia"/>
                <w:sz w:val="24"/>
                <w:szCs w:val="24"/>
              </w:rPr>
              <w:t>C</w:t>
            </w:r>
            <w:r>
              <w:rPr>
                <w:rFonts w:hint="eastAsia"/>
                <w:sz w:val="24"/>
                <w:szCs w:val="24"/>
              </w:rPr>
              <w:t>臂机使用</w:t>
            </w:r>
          </w:p>
        </w:tc>
        <w:tc>
          <w:tcPr>
            <w:tcW w:w="3871" w:type="dxa"/>
            <w:vAlign w:val="center"/>
          </w:tcPr>
          <w:p w14:paraId="7EAAB5BD" w14:textId="77777777" w:rsidR="0051459B" w:rsidRDefault="00D60EEC">
            <w:pPr>
              <w:rPr>
                <w:sz w:val="24"/>
                <w:szCs w:val="24"/>
              </w:rPr>
            </w:pPr>
            <w:r>
              <w:rPr>
                <w:rFonts w:hint="eastAsia"/>
                <w:sz w:val="24"/>
                <w:szCs w:val="24"/>
              </w:rPr>
              <w:t>需配合</w:t>
            </w:r>
            <w:r>
              <w:rPr>
                <w:rFonts w:hint="eastAsia"/>
                <w:sz w:val="24"/>
                <w:szCs w:val="24"/>
              </w:rPr>
              <w:t>C</w:t>
            </w:r>
            <w:r>
              <w:rPr>
                <w:rFonts w:hint="eastAsia"/>
                <w:sz w:val="24"/>
                <w:szCs w:val="24"/>
              </w:rPr>
              <w:t>臂机使用</w:t>
            </w:r>
          </w:p>
        </w:tc>
      </w:tr>
      <w:tr w:rsidR="0051459B" w14:paraId="7EAAB5C2" w14:textId="77777777">
        <w:tc>
          <w:tcPr>
            <w:tcW w:w="2333" w:type="dxa"/>
            <w:vAlign w:val="center"/>
          </w:tcPr>
          <w:p w14:paraId="7EAAB5BF" w14:textId="77777777" w:rsidR="0051459B" w:rsidRDefault="00D60EEC">
            <w:pPr>
              <w:jc w:val="center"/>
              <w:rPr>
                <w:sz w:val="24"/>
                <w:szCs w:val="24"/>
              </w:rPr>
            </w:pPr>
            <w:r>
              <w:rPr>
                <w:rFonts w:hint="eastAsia"/>
                <w:sz w:val="24"/>
                <w:szCs w:val="24"/>
              </w:rPr>
              <w:t>配准方式</w:t>
            </w:r>
          </w:p>
        </w:tc>
        <w:tc>
          <w:tcPr>
            <w:tcW w:w="3650" w:type="dxa"/>
            <w:vAlign w:val="center"/>
          </w:tcPr>
          <w:p w14:paraId="7EAAB5C0" w14:textId="77777777" w:rsidR="0051459B" w:rsidRDefault="00D60EEC">
            <w:pPr>
              <w:rPr>
                <w:sz w:val="24"/>
                <w:szCs w:val="24"/>
              </w:rPr>
            </w:pPr>
            <w:r>
              <w:rPr>
                <w:rFonts w:hint="eastAsia"/>
                <w:sz w:val="24"/>
                <w:szCs w:val="24"/>
              </w:rPr>
              <w:t>CT-X</w:t>
            </w:r>
            <w:r>
              <w:rPr>
                <w:rFonts w:hint="eastAsia"/>
                <w:sz w:val="24"/>
                <w:szCs w:val="24"/>
              </w:rPr>
              <w:t>片配准</w:t>
            </w:r>
          </w:p>
        </w:tc>
        <w:tc>
          <w:tcPr>
            <w:tcW w:w="3871" w:type="dxa"/>
            <w:vAlign w:val="center"/>
          </w:tcPr>
          <w:p w14:paraId="7EAAB5C1" w14:textId="77777777" w:rsidR="0051459B" w:rsidRDefault="00D60EEC">
            <w:pPr>
              <w:rPr>
                <w:sz w:val="24"/>
                <w:szCs w:val="24"/>
              </w:rPr>
            </w:pPr>
            <w:r>
              <w:rPr>
                <w:rFonts w:hint="eastAsia"/>
                <w:sz w:val="24"/>
                <w:szCs w:val="24"/>
              </w:rPr>
              <w:t>CT-X</w:t>
            </w:r>
            <w:r>
              <w:rPr>
                <w:rFonts w:hint="eastAsia"/>
                <w:sz w:val="24"/>
                <w:szCs w:val="24"/>
              </w:rPr>
              <w:t>片配准、纯二维配准</w:t>
            </w:r>
          </w:p>
        </w:tc>
      </w:tr>
      <w:tr w:rsidR="0051459B" w14:paraId="7EAAB5C6" w14:textId="77777777">
        <w:tc>
          <w:tcPr>
            <w:tcW w:w="2333" w:type="dxa"/>
            <w:vAlign w:val="center"/>
          </w:tcPr>
          <w:p w14:paraId="7EAAB5C3" w14:textId="77777777" w:rsidR="0051459B" w:rsidRDefault="00D60EEC">
            <w:pPr>
              <w:jc w:val="center"/>
              <w:rPr>
                <w:sz w:val="24"/>
                <w:szCs w:val="24"/>
              </w:rPr>
            </w:pPr>
            <w:r>
              <w:rPr>
                <w:rFonts w:hint="eastAsia"/>
                <w:sz w:val="24"/>
                <w:szCs w:val="24"/>
              </w:rPr>
              <w:t>体位监测方式</w:t>
            </w:r>
          </w:p>
        </w:tc>
        <w:tc>
          <w:tcPr>
            <w:tcW w:w="3650" w:type="dxa"/>
            <w:vAlign w:val="center"/>
          </w:tcPr>
          <w:p w14:paraId="7EAAB5C4" w14:textId="77777777" w:rsidR="0051459B" w:rsidRDefault="00D60EEC">
            <w:pPr>
              <w:rPr>
                <w:sz w:val="24"/>
                <w:szCs w:val="24"/>
              </w:rPr>
            </w:pPr>
            <w:r>
              <w:rPr>
                <w:rFonts w:hint="eastAsia"/>
                <w:sz w:val="24"/>
                <w:szCs w:val="24"/>
              </w:rPr>
              <w:t>激光定位</w:t>
            </w:r>
          </w:p>
        </w:tc>
        <w:tc>
          <w:tcPr>
            <w:tcW w:w="3871" w:type="dxa"/>
            <w:vAlign w:val="center"/>
          </w:tcPr>
          <w:p w14:paraId="7EAAB5C5" w14:textId="77777777" w:rsidR="0051459B" w:rsidRDefault="00D60EEC">
            <w:pPr>
              <w:rPr>
                <w:sz w:val="24"/>
                <w:szCs w:val="24"/>
              </w:rPr>
            </w:pPr>
            <w:r>
              <w:rPr>
                <w:rFonts w:hint="eastAsia"/>
                <w:sz w:val="24"/>
                <w:szCs w:val="24"/>
              </w:rPr>
              <w:t>双目相机追踪</w:t>
            </w:r>
          </w:p>
        </w:tc>
      </w:tr>
      <w:tr w:rsidR="0051459B" w14:paraId="7EAAB5CA" w14:textId="77777777">
        <w:tc>
          <w:tcPr>
            <w:tcW w:w="2333" w:type="dxa"/>
            <w:vAlign w:val="center"/>
          </w:tcPr>
          <w:p w14:paraId="7EAAB5C7" w14:textId="77777777" w:rsidR="0051459B" w:rsidRDefault="00D60EEC">
            <w:pPr>
              <w:jc w:val="center"/>
              <w:rPr>
                <w:sz w:val="24"/>
                <w:szCs w:val="24"/>
              </w:rPr>
            </w:pPr>
            <w:r>
              <w:rPr>
                <w:rFonts w:hint="eastAsia"/>
                <w:sz w:val="24"/>
                <w:szCs w:val="24"/>
              </w:rPr>
              <w:t>配准板位置</w:t>
            </w:r>
          </w:p>
        </w:tc>
        <w:tc>
          <w:tcPr>
            <w:tcW w:w="3650" w:type="dxa"/>
            <w:vAlign w:val="center"/>
          </w:tcPr>
          <w:p w14:paraId="7EAAB5C8" w14:textId="77777777" w:rsidR="0051459B" w:rsidRDefault="00D60EEC">
            <w:pPr>
              <w:rPr>
                <w:sz w:val="24"/>
                <w:szCs w:val="24"/>
              </w:rPr>
            </w:pPr>
            <w:r>
              <w:rPr>
                <w:rFonts w:hint="eastAsia"/>
                <w:sz w:val="24"/>
                <w:szCs w:val="24"/>
              </w:rPr>
              <w:t>机械臂末端</w:t>
            </w:r>
          </w:p>
        </w:tc>
        <w:tc>
          <w:tcPr>
            <w:tcW w:w="3871" w:type="dxa"/>
            <w:vAlign w:val="center"/>
          </w:tcPr>
          <w:p w14:paraId="7EAAB5C9" w14:textId="77777777" w:rsidR="0051459B" w:rsidRDefault="00D60EEC">
            <w:pPr>
              <w:rPr>
                <w:sz w:val="24"/>
                <w:szCs w:val="24"/>
              </w:rPr>
            </w:pPr>
            <w:r>
              <w:rPr>
                <w:rFonts w:hint="eastAsia"/>
                <w:sz w:val="24"/>
                <w:szCs w:val="24"/>
              </w:rPr>
              <w:t>机械臂末端、</w:t>
            </w:r>
            <w:r>
              <w:rPr>
                <w:rFonts w:hint="eastAsia"/>
                <w:sz w:val="24"/>
                <w:szCs w:val="24"/>
              </w:rPr>
              <w:t>C</w:t>
            </w:r>
            <w:r>
              <w:rPr>
                <w:rFonts w:hint="eastAsia"/>
                <w:sz w:val="24"/>
                <w:szCs w:val="24"/>
              </w:rPr>
              <w:t>臂机影增</w:t>
            </w:r>
            <w:r>
              <w:rPr>
                <w:rFonts w:hint="eastAsia"/>
                <w:sz w:val="24"/>
                <w:szCs w:val="24"/>
              </w:rPr>
              <w:t>/</w:t>
            </w:r>
            <w:r>
              <w:rPr>
                <w:rFonts w:hint="eastAsia"/>
                <w:sz w:val="24"/>
                <w:szCs w:val="24"/>
              </w:rPr>
              <w:t>平板处</w:t>
            </w:r>
          </w:p>
        </w:tc>
      </w:tr>
      <w:tr w:rsidR="0051459B" w14:paraId="7EAAB5CE" w14:textId="77777777">
        <w:tc>
          <w:tcPr>
            <w:tcW w:w="2333" w:type="dxa"/>
            <w:vAlign w:val="center"/>
          </w:tcPr>
          <w:p w14:paraId="7EAAB5CB" w14:textId="77777777" w:rsidR="0051459B" w:rsidRDefault="00D60EEC">
            <w:pPr>
              <w:jc w:val="center"/>
              <w:rPr>
                <w:sz w:val="24"/>
                <w:szCs w:val="24"/>
              </w:rPr>
            </w:pPr>
            <w:r>
              <w:rPr>
                <w:rFonts w:hint="eastAsia"/>
                <w:sz w:val="24"/>
                <w:szCs w:val="24"/>
              </w:rPr>
              <w:t>可视化显示</w:t>
            </w:r>
          </w:p>
        </w:tc>
        <w:tc>
          <w:tcPr>
            <w:tcW w:w="3650" w:type="dxa"/>
            <w:vAlign w:val="center"/>
          </w:tcPr>
          <w:p w14:paraId="7EAAB5CC" w14:textId="77777777" w:rsidR="0051459B" w:rsidRDefault="00D60EEC">
            <w:pPr>
              <w:rPr>
                <w:sz w:val="24"/>
                <w:szCs w:val="24"/>
              </w:rPr>
            </w:pPr>
            <w:r>
              <w:rPr>
                <w:rFonts w:hint="eastAsia"/>
                <w:sz w:val="24"/>
                <w:szCs w:val="24"/>
              </w:rPr>
              <w:t>无</w:t>
            </w:r>
          </w:p>
        </w:tc>
        <w:tc>
          <w:tcPr>
            <w:tcW w:w="3871" w:type="dxa"/>
            <w:vAlign w:val="center"/>
          </w:tcPr>
          <w:p w14:paraId="7EAAB5CD" w14:textId="77777777" w:rsidR="0051459B" w:rsidRDefault="00D60EEC">
            <w:pPr>
              <w:rPr>
                <w:sz w:val="24"/>
                <w:szCs w:val="24"/>
              </w:rPr>
            </w:pPr>
            <w:r>
              <w:rPr>
                <w:rFonts w:hint="eastAsia"/>
                <w:sz w:val="24"/>
                <w:szCs w:val="24"/>
              </w:rPr>
              <w:t>可视化追踪机械臂、手术器械以及患者的相对位置</w:t>
            </w:r>
          </w:p>
        </w:tc>
      </w:tr>
    </w:tbl>
    <w:p w14:paraId="7EAAB5CF" w14:textId="77777777" w:rsidR="0051459B" w:rsidRDefault="0051459B">
      <w:pPr>
        <w:rPr>
          <w:sz w:val="24"/>
          <w:szCs w:val="24"/>
        </w:rPr>
      </w:pPr>
    </w:p>
    <w:p w14:paraId="7EAAB5D0" w14:textId="77777777" w:rsidR="0051459B" w:rsidRDefault="00D60EEC">
      <w:pPr>
        <w:pStyle w:val="2"/>
        <w:rPr>
          <w:szCs w:val="24"/>
        </w:rPr>
      </w:pPr>
      <w:bookmarkStart w:id="37" w:name="_Toc11485"/>
      <w:bookmarkStart w:id="38" w:name="_Toc17819"/>
      <w:bookmarkStart w:id="39" w:name="_Toc32276"/>
      <w:bookmarkStart w:id="40" w:name="_Toc2828"/>
      <w:bookmarkEnd w:id="29"/>
      <w:r>
        <w:rPr>
          <w:rFonts w:hint="eastAsia"/>
          <w:szCs w:val="24"/>
        </w:rPr>
        <w:t>预期使用场景</w:t>
      </w:r>
      <w:bookmarkEnd w:id="37"/>
    </w:p>
    <w:p w14:paraId="7EAAB5D1" w14:textId="77777777" w:rsidR="0051459B" w:rsidRDefault="00D60EEC">
      <w:pPr>
        <w:ind w:firstLineChars="200" w:firstLine="480"/>
        <w:rPr>
          <w:sz w:val="24"/>
          <w:szCs w:val="24"/>
        </w:rPr>
      </w:pPr>
      <w:r>
        <w:rPr>
          <w:rFonts w:hint="eastAsia"/>
          <w:sz w:val="24"/>
          <w:szCs w:val="24"/>
        </w:rPr>
        <w:t>产品预期使用环境为配有</w:t>
      </w:r>
      <w:r>
        <w:rPr>
          <w:rFonts w:hint="eastAsia"/>
          <w:sz w:val="24"/>
          <w:szCs w:val="24"/>
        </w:rPr>
        <w:t>C</w:t>
      </w:r>
      <w:r>
        <w:rPr>
          <w:rFonts w:hint="eastAsia"/>
          <w:sz w:val="24"/>
          <w:szCs w:val="24"/>
        </w:rPr>
        <w:t>臂机的外科手术室。设备摆放位置如下：</w:t>
      </w:r>
    </w:p>
    <w:p w14:paraId="7EAAB5D2" w14:textId="77777777" w:rsidR="0051459B" w:rsidRDefault="00D60EEC">
      <w:pPr>
        <w:ind w:firstLineChars="200" w:firstLine="480"/>
        <w:jc w:val="center"/>
        <w:rPr>
          <w:sz w:val="24"/>
          <w:szCs w:val="24"/>
        </w:rPr>
      </w:pPr>
      <w:commentRangeStart w:id="41"/>
      <w:r>
        <w:rPr>
          <w:noProof/>
          <w:sz w:val="24"/>
          <w:szCs w:val="24"/>
        </w:rPr>
        <w:drawing>
          <wp:inline distT="0" distB="0" distL="114300" distR="114300" wp14:anchorId="7EAAB725" wp14:editId="7EAAB726">
            <wp:extent cx="3941445" cy="3187700"/>
            <wp:effectExtent l="0" t="0" r="1905" b="1270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89"/>
                    <a:stretch>
                      <a:fillRect/>
                    </a:stretch>
                  </pic:blipFill>
                  <pic:spPr>
                    <a:xfrm>
                      <a:off x="0" y="0"/>
                      <a:ext cx="3941445" cy="3187700"/>
                    </a:xfrm>
                    <a:prstGeom prst="rect">
                      <a:avLst/>
                    </a:prstGeom>
                    <a:noFill/>
                    <a:ln>
                      <a:noFill/>
                    </a:ln>
                  </pic:spPr>
                </pic:pic>
              </a:graphicData>
            </a:graphic>
          </wp:inline>
        </w:drawing>
      </w:r>
      <w:commentRangeEnd w:id="41"/>
      <w:r w:rsidR="00BD5CD8">
        <w:rPr>
          <w:rStyle w:val="af8"/>
        </w:rPr>
        <w:commentReference w:id="41"/>
      </w:r>
    </w:p>
    <w:p w14:paraId="7EAAB5D3" w14:textId="77777777" w:rsidR="0051459B" w:rsidRDefault="00D60EEC">
      <w:pPr>
        <w:pStyle w:val="3"/>
        <w:rPr>
          <w:ins w:id="42" w:author="jie hong" w:date="2023-08-03T13:08:00Z"/>
          <w:sz w:val="24"/>
          <w:szCs w:val="24"/>
        </w:rPr>
      </w:pPr>
      <w:r>
        <w:rPr>
          <w:rFonts w:hint="eastAsia"/>
          <w:sz w:val="24"/>
          <w:szCs w:val="24"/>
        </w:rPr>
        <w:lastRenderedPageBreak/>
        <w:t>CT-X</w:t>
      </w:r>
      <w:r>
        <w:rPr>
          <w:rFonts w:hint="eastAsia"/>
          <w:sz w:val="24"/>
          <w:szCs w:val="24"/>
        </w:rPr>
        <w:t>片配准方式</w:t>
      </w:r>
    </w:p>
    <w:p w14:paraId="102920A5" w14:textId="77777777" w:rsidR="00BD5CD8" w:rsidRDefault="00BD5CD8" w:rsidP="00BD5CD8">
      <w:pPr>
        <w:numPr>
          <w:ilvl w:val="0"/>
          <w:numId w:val="9"/>
        </w:numPr>
        <w:rPr>
          <w:ins w:id="43" w:author="jie hong" w:date="2023-08-03T13:08:00Z"/>
          <w:sz w:val="24"/>
        </w:rPr>
      </w:pPr>
      <w:ins w:id="44" w:author="jie hong" w:date="2023-08-03T13:08:00Z">
        <w:r>
          <w:rPr>
            <w:rFonts w:hint="eastAsia"/>
            <w:sz w:val="24"/>
          </w:rPr>
          <w:t>在术前</w:t>
        </w:r>
        <w:r>
          <w:rPr>
            <w:rFonts w:hint="eastAsia"/>
            <w:sz w:val="24"/>
          </w:rPr>
          <w:t>CT</w:t>
        </w:r>
        <w:r>
          <w:rPr>
            <w:rFonts w:hint="eastAsia"/>
            <w:sz w:val="24"/>
          </w:rPr>
          <w:t>中进行手术规划，制定手术方案。</w:t>
        </w:r>
      </w:ins>
    </w:p>
    <w:p w14:paraId="14D60122" w14:textId="77777777" w:rsidR="00BD5CD8" w:rsidRDefault="00BD5CD8" w:rsidP="00BD5CD8">
      <w:pPr>
        <w:numPr>
          <w:ilvl w:val="0"/>
          <w:numId w:val="9"/>
        </w:numPr>
        <w:rPr>
          <w:ins w:id="45" w:author="jie hong" w:date="2023-08-03T13:08:00Z"/>
          <w:sz w:val="24"/>
        </w:rPr>
      </w:pPr>
      <w:ins w:id="46" w:author="jie hong" w:date="2023-08-03T13:08:00Z">
        <w:r>
          <w:rPr>
            <w:rFonts w:hint="eastAsia"/>
            <w:sz w:val="24"/>
          </w:rPr>
          <w:t>术中做正</w:t>
        </w:r>
        <w:r>
          <w:rPr>
            <w:rFonts w:hint="eastAsia"/>
            <w:sz w:val="24"/>
          </w:rPr>
          <w:t>/</w:t>
        </w:r>
        <w:r>
          <w:rPr>
            <w:rFonts w:hint="eastAsia"/>
            <w:sz w:val="24"/>
          </w:rPr>
          <w:t>侧位</w:t>
        </w:r>
        <w:r>
          <w:rPr>
            <w:rFonts w:hint="eastAsia"/>
            <w:sz w:val="24"/>
          </w:rPr>
          <w:t>X</w:t>
        </w:r>
        <w:r>
          <w:rPr>
            <w:rFonts w:hint="eastAsia"/>
            <w:sz w:val="24"/>
          </w:rPr>
          <w:t>光图像采集，计算患者、机械臂、</w:t>
        </w:r>
        <w:r>
          <w:rPr>
            <w:rFonts w:hint="eastAsia"/>
            <w:sz w:val="24"/>
          </w:rPr>
          <w:t>C</w:t>
        </w:r>
        <w:r>
          <w:rPr>
            <w:rFonts w:hint="eastAsia"/>
            <w:sz w:val="24"/>
          </w:rPr>
          <w:t>臂机</w:t>
        </w:r>
        <w:r>
          <w:rPr>
            <w:sz w:val="24"/>
          </w:rPr>
          <w:t>和导航相机</w:t>
        </w:r>
        <w:r>
          <w:rPr>
            <w:rFonts w:hint="eastAsia"/>
            <w:sz w:val="24"/>
          </w:rPr>
          <w:t>之间的空间位置关系。</w:t>
        </w:r>
      </w:ins>
    </w:p>
    <w:p w14:paraId="70F628C0" w14:textId="77777777" w:rsidR="00BD5CD8" w:rsidRDefault="00BD5CD8" w:rsidP="00BD5CD8">
      <w:pPr>
        <w:numPr>
          <w:ilvl w:val="0"/>
          <w:numId w:val="9"/>
        </w:numPr>
        <w:rPr>
          <w:ins w:id="47" w:author="jie hong" w:date="2023-08-03T13:08:00Z"/>
          <w:sz w:val="24"/>
        </w:rPr>
      </w:pPr>
      <w:ins w:id="48" w:author="jie hong" w:date="2023-08-03T13:08:00Z">
        <w:r>
          <w:rPr>
            <w:rFonts w:hint="eastAsia"/>
            <w:sz w:val="24"/>
          </w:rPr>
          <w:t>再将术中患者病灶</w:t>
        </w:r>
        <w:r>
          <w:rPr>
            <w:rFonts w:hint="eastAsia"/>
            <w:sz w:val="24"/>
          </w:rPr>
          <w:t>X</w:t>
        </w:r>
        <w:r>
          <w:rPr>
            <w:rFonts w:hint="eastAsia"/>
            <w:sz w:val="24"/>
          </w:rPr>
          <w:t>光图像与术前的</w:t>
        </w:r>
        <w:r>
          <w:rPr>
            <w:rFonts w:hint="eastAsia"/>
            <w:sz w:val="24"/>
          </w:rPr>
          <w:t>CT</w:t>
        </w:r>
        <w:r>
          <w:rPr>
            <w:rFonts w:hint="eastAsia"/>
            <w:sz w:val="24"/>
          </w:rPr>
          <w:t>做配准，</w:t>
        </w:r>
        <w:r>
          <w:rPr>
            <w:sz w:val="24"/>
          </w:rPr>
          <w:t>将</w:t>
        </w:r>
        <w:r>
          <w:rPr>
            <w:sz w:val="24"/>
          </w:rPr>
          <w:t>CT</w:t>
        </w:r>
        <w:r>
          <w:rPr>
            <w:sz w:val="24"/>
          </w:rPr>
          <w:t>坐标系统一到导航相机坐标系中</w:t>
        </w:r>
        <w:r>
          <w:rPr>
            <w:rFonts w:hint="eastAsia"/>
            <w:sz w:val="24"/>
          </w:rPr>
          <w:t>。</w:t>
        </w:r>
      </w:ins>
    </w:p>
    <w:p w14:paraId="2E863ED1" w14:textId="77777777" w:rsidR="00BD5CD8" w:rsidRDefault="00BD5CD8" w:rsidP="00BD5CD8">
      <w:pPr>
        <w:numPr>
          <w:ilvl w:val="0"/>
          <w:numId w:val="9"/>
        </w:numPr>
        <w:rPr>
          <w:ins w:id="49" w:author="jie hong" w:date="2023-08-03T13:08:00Z"/>
          <w:sz w:val="24"/>
        </w:rPr>
      </w:pPr>
      <w:ins w:id="50" w:author="jie hong" w:date="2023-08-03T13:08:00Z">
        <w:r>
          <w:rPr>
            <w:sz w:val="24"/>
          </w:rPr>
          <w:t>根据</w:t>
        </w:r>
        <w:r>
          <w:rPr>
            <w:rFonts w:hint="eastAsia"/>
            <w:sz w:val="24"/>
          </w:rPr>
          <w:t>规划好的</w:t>
        </w:r>
        <w:r>
          <w:rPr>
            <w:sz w:val="24"/>
          </w:rPr>
          <w:t>通道</w:t>
        </w:r>
        <w:r>
          <w:rPr>
            <w:rFonts w:hint="eastAsia"/>
            <w:sz w:val="24"/>
          </w:rPr>
          <w:t>数据</w:t>
        </w:r>
        <w:r>
          <w:rPr>
            <w:sz w:val="24"/>
          </w:rPr>
          <w:t>计算出机械臂的定位数据并</w:t>
        </w:r>
        <w:r>
          <w:rPr>
            <w:rFonts w:hint="eastAsia"/>
            <w:sz w:val="24"/>
          </w:rPr>
          <w:t>发送至软件，机械臂</w:t>
        </w:r>
        <w:r>
          <w:rPr>
            <w:sz w:val="24"/>
          </w:rPr>
          <w:t>控制器计算出</w:t>
        </w:r>
        <w:r>
          <w:rPr>
            <w:rFonts w:hint="eastAsia"/>
            <w:sz w:val="24"/>
          </w:rPr>
          <w:t>最优路径，进行空间定位。</w:t>
        </w:r>
      </w:ins>
    </w:p>
    <w:p w14:paraId="6F24B582" w14:textId="77777777" w:rsidR="00BD5CD8" w:rsidRDefault="00BD5CD8" w:rsidP="00BD5CD8">
      <w:pPr>
        <w:numPr>
          <w:ilvl w:val="0"/>
          <w:numId w:val="9"/>
        </w:numPr>
        <w:rPr>
          <w:ins w:id="51" w:author="jie hong" w:date="2023-08-03T13:08:00Z"/>
          <w:sz w:val="24"/>
        </w:rPr>
      </w:pPr>
      <w:ins w:id="52" w:author="jie hong" w:date="2023-08-03T13:08:00Z">
        <w:r>
          <w:rPr>
            <w:rFonts w:hint="eastAsia"/>
            <w:sz w:val="24"/>
          </w:rPr>
          <w:t>医生依据机械臂建立的空间定位通道，手动置钉。导航相机实时监测机械臂</w:t>
        </w:r>
        <w:r>
          <w:rPr>
            <w:sz w:val="24"/>
          </w:rPr>
          <w:t>和</w:t>
        </w:r>
        <w:r>
          <w:rPr>
            <w:rFonts w:hint="eastAsia"/>
            <w:sz w:val="24"/>
          </w:rPr>
          <w:t>患者的相对位置，</w:t>
        </w:r>
        <w:r>
          <w:rPr>
            <w:sz w:val="24"/>
          </w:rPr>
          <w:t>当</w:t>
        </w:r>
        <w:r>
          <w:rPr>
            <w:rFonts w:hint="eastAsia"/>
            <w:sz w:val="24"/>
          </w:rPr>
          <w:t>患者</w:t>
        </w:r>
        <w:r>
          <w:rPr>
            <w:sz w:val="24"/>
          </w:rPr>
          <w:t>姿态发生</w:t>
        </w:r>
        <w:r>
          <w:rPr>
            <w:rFonts w:hint="eastAsia"/>
            <w:sz w:val="24"/>
          </w:rPr>
          <w:t>变动</w:t>
        </w:r>
        <w:r>
          <w:rPr>
            <w:sz w:val="24"/>
          </w:rPr>
          <w:t>，</w:t>
        </w:r>
        <w:r>
          <w:rPr>
            <w:rFonts w:hint="eastAsia"/>
            <w:sz w:val="24"/>
          </w:rPr>
          <w:t>机械臂位置进行相应</w:t>
        </w:r>
        <w:r>
          <w:rPr>
            <w:sz w:val="24"/>
          </w:rPr>
          <w:t>修</w:t>
        </w:r>
        <w:r>
          <w:rPr>
            <w:rFonts w:hint="eastAsia"/>
            <w:sz w:val="24"/>
          </w:rPr>
          <w:t>正。</w:t>
        </w:r>
      </w:ins>
    </w:p>
    <w:p w14:paraId="736CC4EC" w14:textId="4C87BA17" w:rsidR="00BD5CD8" w:rsidRPr="00BD5CD8" w:rsidRDefault="00BD5CD8">
      <w:pPr>
        <w:numPr>
          <w:ilvl w:val="0"/>
          <w:numId w:val="9"/>
        </w:numPr>
        <w:rPr>
          <w:sz w:val="24"/>
        </w:rPr>
        <w:pPrChange w:id="53" w:author="jie hong" w:date="2023-08-03T13:08:00Z">
          <w:pPr>
            <w:pStyle w:val="3"/>
          </w:pPr>
        </w:pPrChange>
      </w:pPr>
      <w:ins w:id="54" w:author="jie hong" w:date="2023-08-03T13:08:00Z">
        <w:r>
          <w:rPr>
            <w:rFonts w:hint="eastAsia"/>
            <w:sz w:val="24"/>
          </w:rPr>
          <w:t>置钉时，通过导航相机监测</w:t>
        </w:r>
        <w:r>
          <w:rPr>
            <w:sz w:val="24"/>
          </w:rPr>
          <w:t>手术工具的位置</w:t>
        </w:r>
        <w:r>
          <w:rPr>
            <w:rFonts w:hint="eastAsia"/>
            <w:sz w:val="24"/>
          </w:rPr>
          <w:t>，进行可视化的术中</w:t>
        </w:r>
        <w:r>
          <w:rPr>
            <w:sz w:val="24"/>
          </w:rPr>
          <w:t>实时</w:t>
        </w:r>
        <w:r>
          <w:rPr>
            <w:rFonts w:hint="eastAsia"/>
            <w:sz w:val="24"/>
          </w:rPr>
          <w:t>导航。</w:t>
        </w:r>
      </w:ins>
    </w:p>
    <w:p w14:paraId="7EAAB5D4" w14:textId="26217B1A" w:rsidR="0051459B" w:rsidDel="00BD5CD8" w:rsidRDefault="00D60EEC">
      <w:pPr>
        <w:numPr>
          <w:ilvl w:val="0"/>
          <w:numId w:val="5"/>
        </w:numPr>
        <w:rPr>
          <w:del w:id="55" w:author="jie hong" w:date="2023-08-03T13:08:00Z"/>
          <w:sz w:val="24"/>
          <w:szCs w:val="24"/>
        </w:rPr>
      </w:pPr>
      <w:del w:id="56" w:author="jie hong" w:date="2023-08-03T13:08:00Z">
        <w:r w:rsidDel="00BD5CD8">
          <w:rPr>
            <w:rFonts w:hint="eastAsia"/>
            <w:sz w:val="24"/>
            <w:szCs w:val="24"/>
          </w:rPr>
          <w:delText>在术前</w:delText>
        </w:r>
        <w:r w:rsidDel="00BD5CD8">
          <w:rPr>
            <w:rFonts w:hint="eastAsia"/>
            <w:sz w:val="24"/>
            <w:szCs w:val="24"/>
          </w:rPr>
          <w:delText>CT</w:delText>
        </w:r>
        <w:r w:rsidDel="00BD5CD8">
          <w:rPr>
            <w:rFonts w:hint="eastAsia"/>
            <w:sz w:val="24"/>
            <w:szCs w:val="24"/>
          </w:rPr>
          <w:delText>中进行手术规划，制定手术方案；</w:delText>
        </w:r>
      </w:del>
    </w:p>
    <w:p w14:paraId="7EAAB5D5" w14:textId="3BF95C86" w:rsidR="0051459B" w:rsidDel="00BD5CD8" w:rsidRDefault="00D60EEC">
      <w:pPr>
        <w:numPr>
          <w:ilvl w:val="0"/>
          <w:numId w:val="5"/>
        </w:numPr>
        <w:rPr>
          <w:del w:id="57" w:author="jie hong" w:date="2023-08-03T13:08:00Z"/>
          <w:sz w:val="24"/>
          <w:szCs w:val="24"/>
        </w:rPr>
      </w:pPr>
      <w:del w:id="58" w:author="jie hong" w:date="2023-08-03T13:08:00Z">
        <w:r w:rsidDel="00BD5CD8">
          <w:rPr>
            <w:rFonts w:hint="eastAsia"/>
            <w:sz w:val="24"/>
            <w:szCs w:val="24"/>
          </w:rPr>
          <w:delText>术中做正</w:delText>
        </w:r>
        <w:r w:rsidDel="00BD5CD8">
          <w:rPr>
            <w:rFonts w:hint="eastAsia"/>
            <w:sz w:val="24"/>
            <w:szCs w:val="24"/>
          </w:rPr>
          <w:delText>/</w:delText>
        </w:r>
        <w:r w:rsidDel="00BD5CD8">
          <w:rPr>
            <w:rFonts w:hint="eastAsia"/>
            <w:sz w:val="24"/>
            <w:szCs w:val="24"/>
          </w:rPr>
          <w:delText>侧位</w:delText>
        </w:r>
        <w:r w:rsidDel="00BD5CD8">
          <w:rPr>
            <w:rFonts w:hint="eastAsia"/>
            <w:sz w:val="24"/>
            <w:szCs w:val="24"/>
          </w:rPr>
          <w:delText>X</w:delText>
        </w:r>
        <w:r w:rsidDel="00BD5CD8">
          <w:rPr>
            <w:rFonts w:hint="eastAsia"/>
            <w:sz w:val="24"/>
            <w:szCs w:val="24"/>
          </w:rPr>
          <w:delText>光图像采集，计算：患者、机械臂、</w:delText>
        </w:r>
        <w:r w:rsidDel="00BD5CD8">
          <w:rPr>
            <w:rFonts w:hint="eastAsia"/>
            <w:sz w:val="24"/>
            <w:szCs w:val="24"/>
          </w:rPr>
          <w:delText>C</w:delText>
        </w:r>
        <w:r w:rsidDel="00BD5CD8">
          <w:rPr>
            <w:rFonts w:hint="eastAsia"/>
            <w:sz w:val="24"/>
            <w:szCs w:val="24"/>
          </w:rPr>
          <w:delText>臂机之间的空间位置关系；</w:delText>
        </w:r>
      </w:del>
    </w:p>
    <w:p w14:paraId="7EAAB5D6" w14:textId="43209700" w:rsidR="0051459B" w:rsidDel="00BD5CD8" w:rsidRDefault="00D60EEC">
      <w:pPr>
        <w:numPr>
          <w:ilvl w:val="0"/>
          <w:numId w:val="5"/>
        </w:numPr>
        <w:rPr>
          <w:del w:id="59" w:author="jie hong" w:date="2023-08-03T13:08:00Z"/>
          <w:sz w:val="24"/>
          <w:szCs w:val="24"/>
        </w:rPr>
      </w:pPr>
      <w:del w:id="60" w:author="jie hong" w:date="2023-08-03T13:08:00Z">
        <w:r w:rsidDel="00BD5CD8">
          <w:rPr>
            <w:rFonts w:hint="eastAsia"/>
            <w:sz w:val="24"/>
            <w:szCs w:val="24"/>
          </w:rPr>
          <w:delText>再将术中患者病灶</w:delText>
        </w:r>
        <w:r w:rsidDel="00BD5CD8">
          <w:rPr>
            <w:rFonts w:hint="eastAsia"/>
            <w:sz w:val="24"/>
            <w:szCs w:val="24"/>
          </w:rPr>
          <w:delText>X</w:delText>
        </w:r>
        <w:r w:rsidDel="00BD5CD8">
          <w:rPr>
            <w:rFonts w:hint="eastAsia"/>
            <w:sz w:val="24"/>
            <w:szCs w:val="24"/>
          </w:rPr>
          <w:delText>光图像与术前的</w:delText>
        </w:r>
        <w:r w:rsidDel="00BD5CD8">
          <w:rPr>
            <w:rFonts w:hint="eastAsia"/>
            <w:sz w:val="24"/>
            <w:szCs w:val="24"/>
          </w:rPr>
          <w:delText>CT</w:delText>
        </w:r>
        <w:r w:rsidDel="00BD5CD8">
          <w:rPr>
            <w:rFonts w:hint="eastAsia"/>
            <w:sz w:val="24"/>
            <w:szCs w:val="24"/>
          </w:rPr>
          <w:delText>做配准，统一坐标系，给设备提供了完整的骨骼三维数据；</w:delText>
        </w:r>
      </w:del>
    </w:p>
    <w:p w14:paraId="7EAAB5D7" w14:textId="458C7D5A" w:rsidR="0051459B" w:rsidDel="00BD5CD8" w:rsidRDefault="00D60EEC">
      <w:pPr>
        <w:numPr>
          <w:ilvl w:val="0"/>
          <w:numId w:val="5"/>
        </w:numPr>
        <w:rPr>
          <w:del w:id="61" w:author="jie hong" w:date="2023-08-03T13:08:00Z"/>
          <w:sz w:val="24"/>
          <w:szCs w:val="24"/>
        </w:rPr>
      </w:pPr>
      <w:del w:id="62" w:author="jie hong" w:date="2023-08-03T13:08:00Z">
        <w:r w:rsidDel="00BD5CD8">
          <w:rPr>
            <w:rFonts w:hint="eastAsia"/>
            <w:sz w:val="24"/>
            <w:szCs w:val="24"/>
          </w:rPr>
          <w:delText>将规划好的矢量数据发送至导引系统，机械臂依据矢量数据和骨骼三维数据采取最优的路径规划，进行置钉的空间定位；</w:delText>
        </w:r>
      </w:del>
    </w:p>
    <w:p w14:paraId="7EAAB5D8" w14:textId="750A858C" w:rsidR="0051459B" w:rsidDel="00BD5CD8" w:rsidRDefault="00D60EEC">
      <w:pPr>
        <w:numPr>
          <w:ilvl w:val="0"/>
          <w:numId w:val="5"/>
        </w:numPr>
        <w:rPr>
          <w:del w:id="63" w:author="jie hong" w:date="2023-08-03T13:08:00Z"/>
          <w:sz w:val="24"/>
          <w:szCs w:val="24"/>
        </w:rPr>
      </w:pPr>
      <w:del w:id="64" w:author="jie hong" w:date="2023-08-03T13:08:00Z">
        <w:r w:rsidDel="00BD5CD8">
          <w:rPr>
            <w:rFonts w:hint="eastAsia"/>
            <w:sz w:val="24"/>
            <w:szCs w:val="24"/>
          </w:rPr>
          <w:delText>医生依据机械臂建立的空间定位通道，手动置钉。导航相机实时监测机械臂、患者、手术器械的相对位置，如患者位置变动，则将机械臂位置进行相应的补正；</w:delText>
        </w:r>
      </w:del>
    </w:p>
    <w:p w14:paraId="7EAAB5D9" w14:textId="65F7752A" w:rsidR="0051459B" w:rsidDel="00BD5CD8" w:rsidRDefault="00D60EEC">
      <w:pPr>
        <w:numPr>
          <w:ilvl w:val="0"/>
          <w:numId w:val="5"/>
        </w:numPr>
        <w:rPr>
          <w:del w:id="65" w:author="jie hong" w:date="2023-08-03T13:08:00Z"/>
          <w:sz w:val="24"/>
          <w:szCs w:val="24"/>
        </w:rPr>
      </w:pPr>
      <w:del w:id="66" w:author="jie hong" w:date="2023-08-03T13:08:00Z">
        <w:r w:rsidDel="00BD5CD8">
          <w:rPr>
            <w:rFonts w:hint="eastAsia"/>
            <w:sz w:val="24"/>
            <w:szCs w:val="24"/>
          </w:rPr>
          <w:delText>置钉时，通过导航相机监测，进行可视化的术中导航。</w:delText>
        </w:r>
      </w:del>
    </w:p>
    <w:p w14:paraId="7EAAB5DA" w14:textId="77777777" w:rsidR="0051459B" w:rsidRDefault="00D60EEC">
      <w:pPr>
        <w:pStyle w:val="3"/>
        <w:rPr>
          <w:ins w:id="67" w:author="jie hong" w:date="2023-08-03T13:09:00Z"/>
          <w:sz w:val="24"/>
          <w:szCs w:val="24"/>
        </w:rPr>
      </w:pPr>
      <w:r>
        <w:rPr>
          <w:rFonts w:hint="eastAsia"/>
          <w:sz w:val="24"/>
          <w:szCs w:val="24"/>
        </w:rPr>
        <w:t>纯二维配准方式</w:t>
      </w:r>
    </w:p>
    <w:p w14:paraId="1CA6B69E" w14:textId="77777777" w:rsidR="00BD5CD8" w:rsidRDefault="00BD5CD8" w:rsidP="00BD5CD8">
      <w:pPr>
        <w:numPr>
          <w:ilvl w:val="0"/>
          <w:numId w:val="10"/>
        </w:numPr>
        <w:rPr>
          <w:ins w:id="68" w:author="jie hong" w:date="2023-08-03T13:09:00Z"/>
          <w:sz w:val="24"/>
        </w:rPr>
      </w:pPr>
      <w:ins w:id="69" w:author="jie hong" w:date="2023-08-03T13:09:00Z">
        <w:r>
          <w:rPr>
            <w:rFonts w:hint="eastAsia"/>
            <w:sz w:val="24"/>
          </w:rPr>
          <w:t>术中拍摄</w:t>
        </w:r>
        <w:r>
          <w:rPr>
            <w:rFonts w:hint="eastAsia"/>
            <w:sz w:val="24"/>
          </w:rPr>
          <w:t>2-3</w:t>
        </w:r>
        <w:r>
          <w:rPr>
            <w:rFonts w:hint="eastAsia"/>
            <w:sz w:val="24"/>
          </w:rPr>
          <w:t>个不同</w:t>
        </w:r>
        <w:r>
          <w:rPr>
            <w:rFonts w:hint="eastAsia"/>
            <w:sz w:val="24"/>
            <w:szCs w:val="32"/>
          </w:rPr>
          <w:t>位置、不同角度</w:t>
        </w:r>
        <w:r>
          <w:rPr>
            <w:rFonts w:hint="eastAsia"/>
            <w:sz w:val="24"/>
          </w:rPr>
          <w:t>的</w:t>
        </w:r>
        <w:r>
          <w:rPr>
            <w:rFonts w:hint="eastAsia"/>
            <w:sz w:val="24"/>
          </w:rPr>
          <w:t>X</w:t>
        </w:r>
        <w:r>
          <w:rPr>
            <w:rFonts w:hint="eastAsia"/>
            <w:sz w:val="24"/>
          </w:rPr>
          <w:t>片，在</w:t>
        </w:r>
        <w:r>
          <w:rPr>
            <w:rFonts w:hint="eastAsia"/>
            <w:sz w:val="24"/>
          </w:rPr>
          <w:t>X</w:t>
        </w:r>
        <w:r>
          <w:rPr>
            <w:rFonts w:hint="eastAsia"/>
            <w:sz w:val="24"/>
          </w:rPr>
          <w:t>片上进行手术规划，制定手术方案。导航相机实时监测、记录机械臂、</w:t>
        </w:r>
        <w:r>
          <w:rPr>
            <w:rFonts w:hint="eastAsia"/>
            <w:sz w:val="24"/>
          </w:rPr>
          <w:t>C</w:t>
        </w:r>
        <w:r>
          <w:rPr>
            <w:rFonts w:hint="eastAsia"/>
            <w:sz w:val="24"/>
          </w:rPr>
          <w:t>臂机与患者的相对位置。</w:t>
        </w:r>
      </w:ins>
    </w:p>
    <w:p w14:paraId="42B87CA0" w14:textId="77777777" w:rsidR="00BD5CD8" w:rsidRDefault="00BD5CD8" w:rsidP="00BD5CD8">
      <w:pPr>
        <w:numPr>
          <w:ilvl w:val="0"/>
          <w:numId w:val="10"/>
        </w:numPr>
        <w:rPr>
          <w:ins w:id="70" w:author="jie hong" w:date="2023-08-03T13:09:00Z"/>
          <w:sz w:val="24"/>
        </w:rPr>
      </w:pPr>
      <w:ins w:id="71" w:author="jie hong" w:date="2023-08-03T13:09:00Z">
        <w:r>
          <w:rPr>
            <w:sz w:val="24"/>
          </w:rPr>
          <w:t>根据</w:t>
        </w:r>
        <w:r>
          <w:rPr>
            <w:rFonts w:hint="eastAsia"/>
            <w:sz w:val="24"/>
          </w:rPr>
          <w:t>规划</w:t>
        </w:r>
        <w:r>
          <w:rPr>
            <w:sz w:val="24"/>
          </w:rPr>
          <w:t>数据计算三维定位通道和机械臂的定位数据，将定位数据</w:t>
        </w:r>
        <w:r>
          <w:rPr>
            <w:rFonts w:hint="eastAsia"/>
            <w:sz w:val="24"/>
          </w:rPr>
          <w:t>发送至软件，机械臂</w:t>
        </w:r>
        <w:r>
          <w:rPr>
            <w:sz w:val="24"/>
          </w:rPr>
          <w:t>控制器计算出</w:t>
        </w:r>
        <w:r>
          <w:rPr>
            <w:rFonts w:hint="eastAsia"/>
            <w:sz w:val="24"/>
          </w:rPr>
          <w:t>最优路径，进行空间定位。</w:t>
        </w:r>
      </w:ins>
    </w:p>
    <w:p w14:paraId="3A91ECED" w14:textId="77777777" w:rsidR="00BD5CD8" w:rsidRDefault="00BD5CD8" w:rsidP="00BD5CD8">
      <w:pPr>
        <w:numPr>
          <w:ilvl w:val="0"/>
          <w:numId w:val="10"/>
        </w:numPr>
        <w:rPr>
          <w:ins w:id="72" w:author="jie hong" w:date="2023-08-03T13:09:00Z"/>
          <w:sz w:val="24"/>
        </w:rPr>
      </w:pPr>
      <w:ins w:id="73" w:author="jie hong" w:date="2023-08-03T13:09:00Z">
        <w:r>
          <w:rPr>
            <w:rFonts w:hint="eastAsia"/>
            <w:sz w:val="24"/>
          </w:rPr>
          <w:t>医生依据机械臂建立的空间定位通道，手动置钉。导航相机实时监测机械臂</w:t>
        </w:r>
        <w:r>
          <w:rPr>
            <w:sz w:val="24"/>
          </w:rPr>
          <w:t>和</w:t>
        </w:r>
        <w:r>
          <w:rPr>
            <w:rFonts w:hint="eastAsia"/>
            <w:sz w:val="24"/>
          </w:rPr>
          <w:t>患者</w:t>
        </w:r>
        <w:r>
          <w:rPr>
            <w:sz w:val="24"/>
          </w:rPr>
          <w:t>的</w:t>
        </w:r>
        <w:r>
          <w:rPr>
            <w:rFonts w:hint="eastAsia"/>
            <w:sz w:val="24"/>
          </w:rPr>
          <w:t>相对位置，</w:t>
        </w:r>
        <w:r>
          <w:rPr>
            <w:sz w:val="24"/>
          </w:rPr>
          <w:t>当</w:t>
        </w:r>
        <w:r>
          <w:rPr>
            <w:rFonts w:hint="eastAsia"/>
            <w:sz w:val="24"/>
          </w:rPr>
          <w:t>患者</w:t>
        </w:r>
        <w:r>
          <w:rPr>
            <w:sz w:val="24"/>
          </w:rPr>
          <w:t>姿态发生</w:t>
        </w:r>
        <w:r>
          <w:rPr>
            <w:rFonts w:hint="eastAsia"/>
            <w:sz w:val="24"/>
          </w:rPr>
          <w:t>变动，机械臂位置进行相应</w:t>
        </w:r>
        <w:r>
          <w:rPr>
            <w:sz w:val="24"/>
          </w:rPr>
          <w:t>修</w:t>
        </w:r>
        <w:r>
          <w:rPr>
            <w:rFonts w:hint="eastAsia"/>
            <w:sz w:val="24"/>
          </w:rPr>
          <w:t>正。</w:t>
        </w:r>
      </w:ins>
    </w:p>
    <w:p w14:paraId="6EAE5049" w14:textId="47A8E10F" w:rsidR="00BD5CD8" w:rsidRPr="00BD5CD8" w:rsidRDefault="00BD5CD8">
      <w:pPr>
        <w:numPr>
          <w:ilvl w:val="0"/>
          <w:numId w:val="10"/>
        </w:numPr>
        <w:rPr>
          <w:rFonts w:ascii="Arial" w:hAnsi="Arial"/>
          <w:sz w:val="24"/>
          <w:rPrChange w:id="74" w:author="jie hong" w:date="2023-08-03T13:09:00Z">
            <w:rPr>
              <w:sz w:val="24"/>
              <w:szCs w:val="24"/>
            </w:rPr>
          </w:rPrChange>
        </w:rPr>
        <w:pPrChange w:id="75" w:author="jie hong" w:date="2023-08-03T13:09:00Z">
          <w:pPr>
            <w:pStyle w:val="3"/>
          </w:pPr>
        </w:pPrChange>
      </w:pPr>
      <w:ins w:id="76" w:author="jie hong" w:date="2023-08-03T13:09:00Z">
        <w:r>
          <w:rPr>
            <w:rFonts w:hint="eastAsia"/>
            <w:sz w:val="24"/>
          </w:rPr>
          <w:t>置钉时，通过导航相机监测</w:t>
        </w:r>
        <w:r>
          <w:rPr>
            <w:sz w:val="24"/>
          </w:rPr>
          <w:t>手术工具的位置</w:t>
        </w:r>
        <w:r>
          <w:rPr>
            <w:rFonts w:hint="eastAsia"/>
            <w:sz w:val="24"/>
          </w:rPr>
          <w:t>，进行</w:t>
        </w:r>
        <w:r>
          <w:rPr>
            <w:sz w:val="24"/>
          </w:rPr>
          <w:t>实时</w:t>
        </w:r>
        <w:r>
          <w:rPr>
            <w:rFonts w:hint="eastAsia"/>
            <w:sz w:val="24"/>
          </w:rPr>
          <w:t>可视化的术中导航。</w:t>
        </w:r>
      </w:ins>
    </w:p>
    <w:p w14:paraId="7EAAB5DB" w14:textId="24E0E4F5" w:rsidR="0051459B" w:rsidDel="00BD5CD8" w:rsidRDefault="00D60EEC">
      <w:pPr>
        <w:numPr>
          <w:ilvl w:val="0"/>
          <w:numId w:val="6"/>
        </w:numPr>
        <w:rPr>
          <w:del w:id="77" w:author="jie hong" w:date="2023-08-03T13:09:00Z"/>
          <w:sz w:val="24"/>
          <w:szCs w:val="24"/>
        </w:rPr>
      </w:pPr>
      <w:del w:id="78" w:author="jie hong" w:date="2023-08-03T13:09:00Z">
        <w:r w:rsidDel="00BD5CD8">
          <w:rPr>
            <w:rFonts w:hint="eastAsia"/>
            <w:sz w:val="24"/>
            <w:szCs w:val="24"/>
          </w:rPr>
          <w:lastRenderedPageBreak/>
          <w:delText>术中拍摄三个不同位置的</w:delText>
        </w:r>
        <w:r w:rsidDel="00BD5CD8">
          <w:rPr>
            <w:rFonts w:hint="eastAsia"/>
            <w:sz w:val="24"/>
            <w:szCs w:val="24"/>
          </w:rPr>
          <w:delText>X</w:delText>
        </w:r>
        <w:r w:rsidDel="00BD5CD8">
          <w:rPr>
            <w:rFonts w:hint="eastAsia"/>
            <w:sz w:val="24"/>
            <w:szCs w:val="24"/>
          </w:rPr>
          <w:delText>片，在</w:delText>
        </w:r>
        <w:r w:rsidDel="00BD5CD8">
          <w:rPr>
            <w:rFonts w:hint="eastAsia"/>
            <w:sz w:val="24"/>
            <w:szCs w:val="24"/>
          </w:rPr>
          <w:delText>X</w:delText>
        </w:r>
        <w:r w:rsidDel="00BD5CD8">
          <w:rPr>
            <w:rFonts w:hint="eastAsia"/>
            <w:sz w:val="24"/>
            <w:szCs w:val="24"/>
          </w:rPr>
          <w:delText>片上进行手术规划，制定手术方案。导航相机实时监测、记录机械臂、</w:delText>
        </w:r>
        <w:r w:rsidDel="00BD5CD8">
          <w:rPr>
            <w:rFonts w:hint="eastAsia"/>
            <w:sz w:val="24"/>
            <w:szCs w:val="24"/>
          </w:rPr>
          <w:delText>C</w:delText>
        </w:r>
        <w:r w:rsidDel="00BD5CD8">
          <w:rPr>
            <w:rFonts w:hint="eastAsia"/>
            <w:sz w:val="24"/>
            <w:szCs w:val="24"/>
          </w:rPr>
          <w:delText>臂机与患者的相对位置；</w:delText>
        </w:r>
      </w:del>
    </w:p>
    <w:p w14:paraId="7EAAB5DC" w14:textId="4201222F" w:rsidR="0051459B" w:rsidDel="00BD5CD8" w:rsidRDefault="00D60EEC">
      <w:pPr>
        <w:numPr>
          <w:ilvl w:val="0"/>
          <w:numId w:val="6"/>
        </w:numPr>
        <w:rPr>
          <w:del w:id="79" w:author="jie hong" w:date="2023-08-03T13:09:00Z"/>
          <w:sz w:val="24"/>
          <w:szCs w:val="24"/>
        </w:rPr>
      </w:pPr>
      <w:del w:id="80" w:author="jie hong" w:date="2023-08-03T13:09:00Z">
        <w:r w:rsidDel="00BD5CD8">
          <w:rPr>
            <w:rFonts w:hint="eastAsia"/>
            <w:sz w:val="24"/>
            <w:szCs w:val="24"/>
          </w:rPr>
          <w:delText>将规划好的矢量数据发送至导引系统，机械臂依据矢量数据和导航相机提供的空间坐标信息采取最优的路径规划，进行置钉的空间定位；</w:delText>
        </w:r>
      </w:del>
    </w:p>
    <w:p w14:paraId="7EAAB5DD" w14:textId="6E5BD05D" w:rsidR="0051459B" w:rsidDel="00BD5CD8" w:rsidRDefault="00D60EEC">
      <w:pPr>
        <w:numPr>
          <w:ilvl w:val="0"/>
          <w:numId w:val="6"/>
        </w:numPr>
        <w:rPr>
          <w:del w:id="81" w:author="jie hong" w:date="2023-08-03T13:09:00Z"/>
          <w:sz w:val="24"/>
          <w:szCs w:val="24"/>
        </w:rPr>
      </w:pPr>
      <w:del w:id="82" w:author="jie hong" w:date="2023-08-03T13:09:00Z">
        <w:r w:rsidDel="00BD5CD8">
          <w:rPr>
            <w:rFonts w:hint="eastAsia"/>
            <w:sz w:val="24"/>
            <w:szCs w:val="24"/>
          </w:rPr>
          <w:delText>医生依据机械臂建立的空间定位通道，手动置钉。导航相机实时监测机械臂、患者、手术器械的相对位置，如患者位置变动，则将机械臂位置进行相应的补正；</w:delText>
        </w:r>
      </w:del>
    </w:p>
    <w:p w14:paraId="7EAAB5DE" w14:textId="10EB2C5E" w:rsidR="0051459B" w:rsidDel="00BD5CD8" w:rsidRDefault="00D60EEC">
      <w:pPr>
        <w:numPr>
          <w:ilvl w:val="0"/>
          <w:numId w:val="6"/>
        </w:numPr>
        <w:rPr>
          <w:del w:id="83" w:author="jie hong" w:date="2023-08-03T13:09:00Z"/>
          <w:sz w:val="24"/>
          <w:szCs w:val="24"/>
        </w:rPr>
      </w:pPr>
      <w:del w:id="84" w:author="jie hong" w:date="2023-08-03T13:09:00Z">
        <w:r w:rsidDel="00BD5CD8">
          <w:rPr>
            <w:rFonts w:hint="eastAsia"/>
            <w:sz w:val="24"/>
            <w:szCs w:val="24"/>
          </w:rPr>
          <w:delText>置钉时，通过导航相机监测，进行可视化的术中导航。</w:delText>
        </w:r>
      </w:del>
    </w:p>
    <w:p w14:paraId="7EAAB5DF" w14:textId="77777777" w:rsidR="0051459B" w:rsidRDefault="00D60EEC">
      <w:pPr>
        <w:pStyle w:val="2"/>
        <w:rPr>
          <w:szCs w:val="24"/>
        </w:rPr>
      </w:pPr>
      <w:bookmarkStart w:id="85" w:name="_Toc13161"/>
      <w:r>
        <w:rPr>
          <w:rFonts w:hint="eastAsia"/>
          <w:szCs w:val="24"/>
        </w:rPr>
        <w:t>业务流程</w:t>
      </w:r>
      <w:bookmarkEnd w:id="85"/>
    </w:p>
    <w:p w14:paraId="7EAAB5E0" w14:textId="77777777" w:rsidR="0051459B" w:rsidRDefault="00D60EEC">
      <w:pPr>
        <w:pStyle w:val="3"/>
        <w:rPr>
          <w:sz w:val="24"/>
          <w:szCs w:val="24"/>
        </w:rPr>
      </w:pPr>
      <w:r>
        <w:rPr>
          <w:rFonts w:hint="eastAsia"/>
          <w:sz w:val="24"/>
          <w:szCs w:val="24"/>
        </w:rPr>
        <w:t>CT-X</w:t>
      </w:r>
      <w:r>
        <w:rPr>
          <w:rFonts w:hint="eastAsia"/>
          <w:sz w:val="24"/>
          <w:szCs w:val="24"/>
        </w:rPr>
        <w:t>片配准方式</w:t>
      </w:r>
    </w:p>
    <w:p w14:paraId="7EAAB5E1" w14:textId="77777777" w:rsidR="0051459B" w:rsidRDefault="00D60EEC">
      <w:pPr>
        <w:rPr>
          <w:sz w:val="24"/>
          <w:szCs w:val="24"/>
        </w:rPr>
      </w:pPr>
      <w:r>
        <w:rPr>
          <w:rFonts w:hint="eastAsia"/>
          <w:noProof/>
          <w:sz w:val="24"/>
          <w:szCs w:val="24"/>
        </w:rPr>
        <w:drawing>
          <wp:inline distT="0" distB="0" distL="114300" distR="114300" wp14:anchorId="7EAAB727" wp14:editId="7EAAB728">
            <wp:extent cx="6108700" cy="6519545"/>
            <wp:effectExtent l="0" t="0" r="6350" b="14605"/>
            <wp:docPr id="84" name="图片 84" descr="MS-002工作流程（CT-X光配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MS-002工作流程（CT-X光配准）"/>
                    <pic:cNvPicPr>
                      <a:picLocks noChangeAspect="1"/>
                    </pic:cNvPicPr>
                  </pic:nvPicPr>
                  <pic:blipFill>
                    <a:blip r:embed="rId94"/>
                    <a:stretch>
                      <a:fillRect/>
                    </a:stretch>
                  </pic:blipFill>
                  <pic:spPr>
                    <a:xfrm>
                      <a:off x="0" y="0"/>
                      <a:ext cx="6108700" cy="6519545"/>
                    </a:xfrm>
                    <a:prstGeom prst="rect">
                      <a:avLst/>
                    </a:prstGeom>
                  </pic:spPr>
                </pic:pic>
              </a:graphicData>
            </a:graphic>
          </wp:inline>
        </w:drawing>
      </w:r>
    </w:p>
    <w:p w14:paraId="7EAAB5E2" w14:textId="77777777" w:rsidR="0051459B" w:rsidRDefault="00D60EEC">
      <w:pPr>
        <w:pStyle w:val="3"/>
        <w:rPr>
          <w:sz w:val="24"/>
          <w:szCs w:val="24"/>
        </w:rPr>
      </w:pPr>
      <w:r>
        <w:rPr>
          <w:rFonts w:hint="eastAsia"/>
          <w:sz w:val="24"/>
          <w:szCs w:val="24"/>
        </w:rPr>
        <w:lastRenderedPageBreak/>
        <w:t>纯二维配准方式</w:t>
      </w:r>
    </w:p>
    <w:p w14:paraId="7EAAB5E3" w14:textId="77777777" w:rsidR="0051459B" w:rsidRDefault="00D60EEC">
      <w:pPr>
        <w:rPr>
          <w:sz w:val="24"/>
          <w:szCs w:val="24"/>
        </w:rPr>
      </w:pPr>
      <w:r>
        <w:rPr>
          <w:rFonts w:hint="eastAsia"/>
          <w:noProof/>
          <w:sz w:val="24"/>
          <w:szCs w:val="24"/>
        </w:rPr>
        <w:drawing>
          <wp:inline distT="0" distB="0" distL="114300" distR="114300" wp14:anchorId="7EAAB729" wp14:editId="7EAAB72A">
            <wp:extent cx="6108700" cy="6229350"/>
            <wp:effectExtent l="0" t="0" r="6350" b="0"/>
            <wp:docPr id="85" name="图片 85" descr="MS-002工作流程（纯2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MS-002工作流程（纯2维）"/>
                    <pic:cNvPicPr>
                      <a:picLocks noChangeAspect="1"/>
                    </pic:cNvPicPr>
                  </pic:nvPicPr>
                  <pic:blipFill>
                    <a:blip r:embed="rId95"/>
                    <a:stretch>
                      <a:fillRect/>
                    </a:stretch>
                  </pic:blipFill>
                  <pic:spPr>
                    <a:xfrm>
                      <a:off x="0" y="0"/>
                      <a:ext cx="6108700" cy="6229350"/>
                    </a:xfrm>
                    <a:prstGeom prst="rect">
                      <a:avLst/>
                    </a:prstGeom>
                  </pic:spPr>
                </pic:pic>
              </a:graphicData>
            </a:graphic>
          </wp:inline>
        </w:drawing>
      </w:r>
    </w:p>
    <w:p w14:paraId="7EAAB5E4" w14:textId="77777777" w:rsidR="0051459B" w:rsidRDefault="00D60EEC">
      <w:pPr>
        <w:pStyle w:val="2"/>
        <w:rPr>
          <w:szCs w:val="24"/>
        </w:rPr>
      </w:pPr>
      <w:bookmarkStart w:id="86" w:name="_Toc86"/>
      <w:r>
        <w:rPr>
          <w:rFonts w:hint="eastAsia"/>
          <w:szCs w:val="24"/>
        </w:rPr>
        <w:lastRenderedPageBreak/>
        <w:t>软件工作流程</w:t>
      </w:r>
      <w:bookmarkEnd w:id="86"/>
    </w:p>
    <w:p w14:paraId="7EAAB5E5" w14:textId="77777777" w:rsidR="0051459B" w:rsidRDefault="00D60EEC">
      <w:pPr>
        <w:rPr>
          <w:sz w:val="24"/>
          <w:szCs w:val="24"/>
        </w:rPr>
      </w:pPr>
      <w:r>
        <w:rPr>
          <w:rFonts w:hint="eastAsia"/>
          <w:noProof/>
          <w:sz w:val="24"/>
          <w:szCs w:val="24"/>
        </w:rPr>
        <w:drawing>
          <wp:inline distT="0" distB="0" distL="114300" distR="114300" wp14:anchorId="7EAAB72B" wp14:editId="7EAAB72C">
            <wp:extent cx="6117590" cy="5546725"/>
            <wp:effectExtent l="0" t="0" r="16510" b="15875"/>
            <wp:docPr id="9" name="图片 9" descr="lQLPDhtHINdeiCvNA9XNBDqw9IsgsXvkVaQCRTW0TUACAA_1082_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lQLPDhtHINdeiCvNA9XNBDqw9IsgsXvkVaQCRTW0TUACAA_1082_981"/>
                    <pic:cNvPicPr>
                      <a:picLocks noChangeAspect="1"/>
                    </pic:cNvPicPr>
                  </pic:nvPicPr>
                  <pic:blipFill>
                    <a:blip r:embed="rId96"/>
                    <a:stretch>
                      <a:fillRect/>
                    </a:stretch>
                  </pic:blipFill>
                  <pic:spPr>
                    <a:xfrm>
                      <a:off x="0" y="0"/>
                      <a:ext cx="6117590" cy="5546725"/>
                    </a:xfrm>
                    <a:prstGeom prst="rect">
                      <a:avLst/>
                    </a:prstGeom>
                  </pic:spPr>
                </pic:pic>
              </a:graphicData>
            </a:graphic>
          </wp:inline>
        </w:drawing>
      </w:r>
    </w:p>
    <w:p w14:paraId="7EAAB5E6" w14:textId="77777777" w:rsidR="0051459B" w:rsidRDefault="00D60EEC">
      <w:pPr>
        <w:pStyle w:val="2"/>
        <w:rPr>
          <w:szCs w:val="24"/>
        </w:rPr>
      </w:pPr>
      <w:bookmarkStart w:id="87" w:name="_Toc31697"/>
      <w:r>
        <w:rPr>
          <w:rFonts w:hint="eastAsia"/>
          <w:szCs w:val="24"/>
        </w:rPr>
        <w:t>产品卖点</w:t>
      </w:r>
      <w:bookmarkEnd w:id="38"/>
      <w:bookmarkEnd w:id="87"/>
    </w:p>
    <w:p w14:paraId="7EAAB5E7" w14:textId="77777777" w:rsidR="0051459B" w:rsidRDefault="00D60EEC">
      <w:pPr>
        <w:numPr>
          <w:ilvl w:val="0"/>
          <w:numId w:val="7"/>
        </w:numPr>
        <w:spacing w:beforeLines="20" w:before="62" w:afterLines="20" w:after="62"/>
        <w:rPr>
          <w:rFonts w:ascii="宋体" w:hAnsi="宋体" w:cs="宋体"/>
          <w:sz w:val="24"/>
          <w:szCs w:val="24"/>
        </w:rPr>
      </w:pPr>
      <w:r>
        <w:rPr>
          <w:rFonts w:ascii="宋体" w:hAnsi="宋体" w:cs="宋体" w:hint="eastAsia"/>
          <w:sz w:val="24"/>
          <w:szCs w:val="24"/>
        </w:rPr>
        <w:t>适应症范围广，可同时适用于脊柱外科和创伤骨科；</w:t>
      </w:r>
    </w:p>
    <w:p w14:paraId="7EAAB5E8" w14:textId="77777777" w:rsidR="0051459B" w:rsidRDefault="00D60EEC">
      <w:pPr>
        <w:numPr>
          <w:ilvl w:val="0"/>
          <w:numId w:val="7"/>
        </w:numPr>
        <w:spacing w:beforeLines="20" w:before="62" w:afterLines="20" w:after="62"/>
        <w:rPr>
          <w:rFonts w:ascii="宋体" w:hAnsi="宋体" w:cs="宋体"/>
          <w:sz w:val="24"/>
          <w:szCs w:val="24"/>
        </w:rPr>
      </w:pPr>
      <w:r>
        <w:rPr>
          <w:rFonts w:ascii="宋体" w:hAnsi="宋体" w:cs="宋体" w:hint="eastAsia"/>
          <w:sz w:val="24"/>
          <w:szCs w:val="24"/>
        </w:rPr>
        <w:t>可在术中X片上规划股骨颈、骨盆等手术，避免了术前CT到术中的骨骼移位；</w:t>
      </w:r>
    </w:p>
    <w:p w14:paraId="7EAAB5E9" w14:textId="77777777" w:rsidR="0051459B" w:rsidRDefault="00D60EEC">
      <w:pPr>
        <w:numPr>
          <w:ilvl w:val="0"/>
          <w:numId w:val="7"/>
        </w:numPr>
        <w:spacing w:beforeLines="20" w:before="62" w:afterLines="20" w:after="62"/>
        <w:rPr>
          <w:rFonts w:ascii="宋体" w:hAnsi="宋体" w:cs="宋体"/>
          <w:sz w:val="24"/>
          <w:szCs w:val="24"/>
        </w:rPr>
      </w:pPr>
      <w:r>
        <w:rPr>
          <w:rFonts w:ascii="宋体" w:hAnsi="宋体" w:cs="宋体" w:hint="eastAsia"/>
          <w:sz w:val="24"/>
          <w:szCs w:val="24"/>
        </w:rPr>
        <w:t>可以在X片上进行实时器械追踪，更符合医生操作习惯；</w:t>
      </w:r>
    </w:p>
    <w:p w14:paraId="7EAAB5EA" w14:textId="77777777" w:rsidR="0051459B" w:rsidRDefault="00D60EEC">
      <w:pPr>
        <w:numPr>
          <w:ilvl w:val="0"/>
          <w:numId w:val="7"/>
        </w:numPr>
        <w:spacing w:beforeLines="20" w:before="62" w:afterLines="20" w:after="62"/>
        <w:rPr>
          <w:rFonts w:ascii="宋体" w:hAnsi="宋体" w:cs="宋体"/>
          <w:sz w:val="24"/>
          <w:szCs w:val="24"/>
        </w:rPr>
      </w:pPr>
      <w:r>
        <w:rPr>
          <w:rFonts w:ascii="宋体" w:hAnsi="宋体" w:cs="宋体" w:hint="eastAsia"/>
          <w:sz w:val="24"/>
          <w:szCs w:val="24"/>
        </w:rPr>
        <w:t>配准板可以安装在C臂机上，无需术中拖动机械臂进行配准板摆位，减少了医生的操作，缩短了手术时间；</w:t>
      </w:r>
    </w:p>
    <w:p w14:paraId="7EAAB5EB" w14:textId="3D5833EE" w:rsidR="0051459B" w:rsidDel="000F513A" w:rsidRDefault="00D60EEC">
      <w:pPr>
        <w:numPr>
          <w:ilvl w:val="0"/>
          <w:numId w:val="7"/>
        </w:numPr>
        <w:spacing w:beforeLines="20" w:before="62" w:afterLines="20" w:after="62"/>
        <w:rPr>
          <w:del w:id="88" w:author="jie hong" w:date="2023-08-03T13:11:00Z"/>
          <w:rFonts w:ascii="宋体" w:hAnsi="宋体" w:cs="宋体"/>
          <w:sz w:val="24"/>
          <w:szCs w:val="24"/>
        </w:rPr>
      </w:pPr>
      <w:del w:id="89" w:author="jie hong" w:date="2023-08-03T13:11:00Z">
        <w:r w:rsidDel="000F513A">
          <w:rPr>
            <w:rFonts w:ascii="宋体" w:hAnsi="宋体" w:cs="宋体" w:hint="eastAsia"/>
            <w:sz w:val="24"/>
            <w:szCs w:val="24"/>
          </w:rPr>
          <w:delText>主控台车采用无线连接，连接线数量减少，方便医生、护士等术中移动、操作；</w:delText>
        </w:r>
      </w:del>
    </w:p>
    <w:p w14:paraId="7EAAB5EC" w14:textId="0B9D5B1F" w:rsidR="0051459B" w:rsidRDefault="000F513A">
      <w:pPr>
        <w:numPr>
          <w:ilvl w:val="0"/>
          <w:numId w:val="7"/>
        </w:numPr>
        <w:spacing w:beforeLines="20" w:before="62" w:afterLines="20" w:after="62"/>
        <w:rPr>
          <w:rFonts w:ascii="宋体" w:hAnsi="宋体" w:cs="宋体"/>
          <w:sz w:val="24"/>
          <w:szCs w:val="24"/>
        </w:rPr>
      </w:pPr>
      <w:del w:id="90" w:author="jie hong" w:date="2023-08-03T13:11:00Z">
        <w:r w:rsidDel="000F513A">
          <w:rPr>
            <w:rFonts w:ascii="宋体" w:hAnsi="宋体" w:cs="宋体" w:hint="eastAsia"/>
            <w:sz w:val="24"/>
            <w:szCs w:val="24"/>
          </w:rPr>
          <w:delText>主控</w:delText>
        </w:r>
      </w:del>
      <w:ins w:id="91" w:author="jie hong" w:date="2023-08-03T13:11:00Z">
        <w:r>
          <w:rPr>
            <w:rFonts w:ascii="宋体" w:hAnsi="宋体" w:cs="宋体" w:hint="eastAsia"/>
            <w:sz w:val="24"/>
            <w:szCs w:val="24"/>
          </w:rPr>
          <w:t>操作</w:t>
        </w:r>
      </w:ins>
      <w:r w:rsidR="00D60EEC">
        <w:rPr>
          <w:rFonts w:ascii="宋体" w:hAnsi="宋体" w:cs="宋体" w:hint="eastAsia"/>
          <w:sz w:val="24"/>
          <w:szCs w:val="24"/>
        </w:rPr>
        <w:t>台车无需靠近手术床，避免非无菌人员操作可能带来的污染；</w:t>
      </w:r>
    </w:p>
    <w:p w14:paraId="7EAAB5ED" w14:textId="77777777" w:rsidR="0051459B" w:rsidRDefault="00D60EEC">
      <w:pPr>
        <w:numPr>
          <w:ilvl w:val="0"/>
          <w:numId w:val="7"/>
        </w:numPr>
        <w:spacing w:beforeLines="20" w:before="62" w:afterLines="20" w:after="62"/>
        <w:rPr>
          <w:rFonts w:ascii="宋体" w:hAnsi="宋体" w:cs="宋体"/>
          <w:sz w:val="24"/>
          <w:szCs w:val="24"/>
        </w:rPr>
      </w:pPr>
      <w:r>
        <w:rPr>
          <w:rFonts w:ascii="宋体" w:hAnsi="宋体" w:cs="宋体" w:hint="eastAsia"/>
          <w:sz w:val="24"/>
          <w:szCs w:val="24"/>
        </w:rPr>
        <w:t>客户可以根据具体术式需要，选择不使用机械臂台车，仅使用本产品的导航功能；</w:t>
      </w:r>
    </w:p>
    <w:p w14:paraId="7EAAB5EE" w14:textId="77777777" w:rsidR="0051459B" w:rsidRDefault="00D60EEC">
      <w:pPr>
        <w:pStyle w:val="2"/>
        <w:rPr>
          <w:szCs w:val="24"/>
        </w:rPr>
      </w:pPr>
      <w:bookmarkStart w:id="92" w:name="_Toc5841"/>
      <w:bookmarkStart w:id="93" w:name="_Toc8278"/>
      <w:bookmarkEnd w:id="39"/>
      <w:r>
        <w:rPr>
          <w:rFonts w:hint="eastAsia"/>
          <w:szCs w:val="24"/>
        </w:rPr>
        <w:lastRenderedPageBreak/>
        <w:t>关键技术</w:t>
      </w:r>
      <w:bookmarkEnd w:id="92"/>
    </w:p>
    <w:tbl>
      <w:tblPr>
        <w:tblpPr w:leftFromText="180" w:rightFromText="180" w:vertAnchor="text" w:horzAnchor="page" w:tblpXSpec="center" w:tblpY="136"/>
        <w:tblOverlap w:val="never"/>
        <w:tblW w:w="94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0"/>
        <w:gridCol w:w="1330"/>
        <w:gridCol w:w="3523"/>
        <w:gridCol w:w="4046"/>
      </w:tblGrid>
      <w:tr w:rsidR="00635596" w14:paraId="7EAAB5F3" w14:textId="77777777" w:rsidTr="008076F3">
        <w:trPr>
          <w:trHeight w:val="754"/>
          <w:jc w:val="center"/>
        </w:trPr>
        <w:tc>
          <w:tcPr>
            <w:tcW w:w="580" w:type="dxa"/>
            <w:vAlign w:val="center"/>
          </w:tcPr>
          <w:p w14:paraId="7EAAB5EF" w14:textId="77777777" w:rsidR="00635596" w:rsidRDefault="00635596" w:rsidP="00635596">
            <w:pPr>
              <w:jc w:val="center"/>
              <w:rPr>
                <w:b/>
                <w:bCs/>
                <w:sz w:val="24"/>
                <w:szCs w:val="24"/>
              </w:rPr>
            </w:pPr>
            <w:r>
              <w:rPr>
                <w:rFonts w:hint="eastAsia"/>
                <w:b/>
                <w:bCs/>
                <w:sz w:val="24"/>
                <w:szCs w:val="24"/>
              </w:rPr>
              <w:t>序号</w:t>
            </w:r>
          </w:p>
        </w:tc>
        <w:tc>
          <w:tcPr>
            <w:tcW w:w="1330" w:type="dxa"/>
            <w:vAlign w:val="center"/>
          </w:tcPr>
          <w:p w14:paraId="7EAAB5F0" w14:textId="3EEE833A" w:rsidR="00635596" w:rsidRDefault="00635596" w:rsidP="00635596">
            <w:pPr>
              <w:jc w:val="center"/>
              <w:rPr>
                <w:b/>
                <w:bCs/>
                <w:sz w:val="24"/>
                <w:szCs w:val="24"/>
              </w:rPr>
            </w:pPr>
            <w:ins w:id="94" w:author="jie hong" w:date="2023-08-03T13:18:00Z">
              <w:r>
                <w:rPr>
                  <w:rFonts w:hint="eastAsia"/>
                  <w:b/>
                  <w:bCs/>
                  <w:sz w:val="24"/>
                </w:rPr>
                <w:t>项目</w:t>
              </w:r>
            </w:ins>
            <w:del w:id="95" w:author="jie hong" w:date="2023-08-03T13:18:00Z">
              <w:r w:rsidDel="00E55DCF">
                <w:rPr>
                  <w:rFonts w:hint="eastAsia"/>
                  <w:b/>
                  <w:bCs/>
                  <w:sz w:val="24"/>
                  <w:szCs w:val="24"/>
                </w:rPr>
                <w:delText>项目</w:delText>
              </w:r>
            </w:del>
          </w:p>
        </w:tc>
        <w:tc>
          <w:tcPr>
            <w:tcW w:w="3523" w:type="dxa"/>
            <w:vAlign w:val="center"/>
          </w:tcPr>
          <w:p w14:paraId="7EAAB5F1" w14:textId="075353BA" w:rsidR="00635596" w:rsidRDefault="00635596" w:rsidP="00635596">
            <w:pPr>
              <w:jc w:val="center"/>
              <w:rPr>
                <w:b/>
                <w:bCs/>
                <w:sz w:val="24"/>
                <w:szCs w:val="24"/>
              </w:rPr>
            </w:pPr>
            <w:ins w:id="96" w:author="jie hong" w:date="2023-08-03T13:18:00Z">
              <w:r>
                <w:rPr>
                  <w:rFonts w:hint="eastAsia"/>
                  <w:b/>
                  <w:bCs/>
                  <w:sz w:val="24"/>
                </w:rPr>
                <w:t>关键技术</w:t>
              </w:r>
            </w:ins>
            <w:del w:id="97" w:author="jie hong" w:date="2023-08-03T13:18:00Z">
              <w:r w:rsidDel="00E55DCF">
                <w:rPr>
                  <w:rFonts w:hint="eastAsia"/>
                  <w:b/>
                  <w:bCs/>
                  <w:sz w:val="24"/>
                  <w:szCs w:val="24"/>
                </w:rPr>
                <w:delText>关键技术</w:delText>
              </w:r>
            </w:del>
          </w:p>
        </w:tc>
        <w:tc>
          <w:tcPr>
            <w:tcW w:w="4046" w:type="dxa"/>
            <w:vAlign w:val="center"/>
          </w:tcPr>
          <w:p w14:paraId="7EAAB5F2" w14:textId="323CB9EB" w:rsidR="00635596" w:rsidRDefault="00635596" w:rsidP="00635596">
            <w:pPr>
              <w:jc w:val="center"/>
              <w:rPr>
                <w:b/>
                <w:bCs/>
                <w:sz w:val="24"/>
                <w:szCs w:val="24"/>
              </w:rPr>
            </w:pPr>
            <w:ins w:id="98" w:author="jie hong" w:date="2023-08-03T13:18:00Z">
              <w:r>
                <w:rPr>
                  <w:rFonts w:hint="eastAsia"/>
                  <w:b/>
                  <w:bCs/>
                  <w:sz w:val="24"/>
                </w:rPr>
                <w:t>解决方案</w:t>
              </w:r>
            </w:ins>
            <w:del w:id="99" w:author="jie hong" w:date="2023-08-03T13:18:00Z">
              <w:r w:rsidDel="00E55DCF">
                <w:rPr>
                  <w:rFonts w:hint="eastAsia"/>
                  <w:b/>
                  <w:bCs/>
                  <w:sz w:val="24"/>
                  <w:szCs w:val="24"/>
                </w:rPr>
                <w:delText>突破方向</w:delText>
              </w:r>
            </w:del>
          </w:p>
        </w:tc>
      </w:tr>
      <w:tr w:rsidR="00635596" w14:paraId="7EAAB5F8" w14:textId="77777777" w:rsidTr="008076F3">
        <w:trPr>
          <w:trHeight w:val="754"/>
          <w:jc w:val="center"/>
        </w:trPr>
        <w:tc>
          <w:tcPr>
            <w:tcW w:w="580" w:type="dxa"/>
            <w:vAlign w:val="center"/>
          </w:tcPr>
          <w:p w14:paraId="7EAAB5F4" w14:textId="77777777" w:rsidR="00635596" w:rsidRDefault="00635596" w:rsidP="00635596">
            <w:pPr>
              <w:jc w:val="center"/>
              <w:rPr>
                <w:sz w:val="24"/>
                <w:szCs w:val="24"/>
              </w:rPr>
            </w:pPr>
            <w:r>
              <w:rPr>
                <w:rFonts w:hint="eastAsia"/>
                <w:sz w:val="24"/>
                <w:szCs w:val="24"/>
              </w:rPr>
              <w:t>1</w:t>
            </w:r>
          </w:p>
        </w:tc>
        <w:tc>
          <w:tcPr>
            <w:tcW w:w="1330" w:type="dxa"/>
            <w:vAlign w:val="center"/>
          </w:tcPr>
          <w:p w14:paraId="7EAAB5F5" w14:textId="77A5E297" w:rsidR="00635596" w:rsidRDefault="00635596" w:rsidP="00635596">
            <w:pPr>
              <w:jc w:val="center"/>
              <w:rPr>
                <w:sz w:val="24"/>
                <w:szCs w:val="24"/>
              </w:rPr>
            </w:pPr>
            <w:ins w:id="100" w:author="jie hong" w:date="2023-08-03T13:18:00Z">
              <w:r>
                <w:rPr>
                  <w:rFonts w:hint="eastAsia"/>
                  <w:sz w:val="24"/>
                </w:rPr>
                <w:t>CT-X</w:t>
              </w:r>
              <w:r>
                <w:rPr>
                  <w:rFonts w:hint="eastAsia"/>
                  <w:sz w:val="24"/>
                </w:rPr>
                <w:t>片配准</w:t>
              </w:r>
            </w:ins>
            <w:del w:id="101" w:author="jie hong" w:date="2023-08-03T13:18:00Z">
              <w:r w:rsidDel="00E55DCF">
                <w:rPr>
                  <w:rFonts w:hint="eastAsia"/>
                  <w:sz w:val="24"/>
                  <w:szCs w:val="24"/>
                </w:rPr>
                <w:delText>CT-X</w:delText>
              </w:r>
              <w:r w:rsidDel="00E55DCF">
                <w:rPr>
                  <w:rFonts w:hint="eastAsia"/>
                  <w:sz w:val="24"/>
                  <w:szCs w:val="24"/>
                </w:rPr>
                <w:delText>片配准</w:delText>
              </w:r>
            </w:del>
          </w:p>
        </w:tc>
        <w:tc>
          <w:tcPr>
            <w:tcW w:w="3523" w:type="dxa"/>
            <w:vAlign w:val="center"/>
          </w:tcPr>
          <w:p w14:paraId="7EAAB5F6" w14:textId="46CE4DE8" w:rsidR="00635596" w:rsidRDefault="00635596" w:rsidP="00635596">
            <w:pPr>
              <w:rPr>
                <w:sz w:val="24"/>
                <w:szCs w:val="24"/>
              </w:rPr>
            </w:pPr>
            <w:ins w:id="102" w:author="jie hong" w:date="2023-08-03T13:18:00Z">
              <w:r>
                <w:rPr>
                  <w:rFonts w:hint="eastAsia"/>
                  <w:sz w:val="24"/>
                </w:rPr>
                <w:t>非脊柱区域的自动配准算法</w:t>
              </w:r>
            </w:ins>
            <w:del w:id="103" w:author="jie hong" w:date="2023-08-03T13:18:00Z">
              <w:r w:rsidDel="00E55DCF">
                <w:rPr>
                  <w:rFonts w:hint="eastAsia"/>
                  <w:sz w:val="24"/>
                  <w:szCs w:val="24"/>
                </w:rPr>
                <w:delText>自动配准算法</w:delText>
              </w:r>
            </w:del>
          </w:p>
        </w:tc>
        <w:tc>
          <w:tcPr>
            <w:tcW w:w="4046" w:type="dxa"/>
            <w:vAlign w:val="center"/>
          </w:tcPr>
          <w:p w14:paraId="7EAAB5F7" w14:textId="5BF0290C" w:rsidR="00635596" w:rsidRDefault="00635596" w:rsidP="00635596">
            <w:pPr>
              <w:rPr>
                <w:sz w:val="24"/>
                <w:szCs w:val="24"/>
              </w:rPr>
            </w:pPr>
            <w:ins w:id="104" w:author="jie hong" w:date="2023-08-03T13:18:00Z">
              <w:r>
                <w:rPr>
                  <w:rFonts w:hint="eastAsia"/>
                  <w:sz w:val="24"/>
                </w:rPr>
                <w:t>现有</w:t>
              </w:r>
              <w:r>
                <w:rPr>
                  <w:rFonts w:hint="eastAsia"/>
                  <w:sz w:val="24"/>
                </w:rPr>
                <w:t>MS-001</w:t>
              </w:r>
              <w:r>
                <w:rPr>
                  <w:rFonts w:hint="eastAsia"/>
                  <w:sz w:val="24"/>
                </w:rPr>
                <w:t>配准方案改良</w:t>
              </w:r>
            </w:ins>
            <w:del w:id="105" w:author="jie hong" w:date="2023-08-03T13:18:00Z">
              <w:r w:rsidDel="00E55DCF">
                <w:rPr>
                  <w:rFonts w:hint="eastAsia"/>
                  <w:sz w:val="24"/>
                  <w:szCs w:val="24"/>
                </w:rPr>
                <w:delText>非脊柱区域的</w:delText>
              </w:r>
              <w:r w:rsidDel="00E55DCF">
                <w:rPr>
                  <w:rFonts w:hint="eastAsia"/>
                  <w:sz w:val="24"/>
                  <w:szCs w:val="24"/>
                </w:rPr>
                <w:delText>CT-X</w:delText>
              </w:r>
              <w:r w:rsidDel="00E55DCF">
                <w:rPr>
                  <w:rFonts w:hint="eastAsia"/>
                  <w:sz w:val="24"/>
                  <w:szCs w:val="24"/>
                </w:rPr>
                <w:delText>片自动配准算法</w:delText>
              </w:r>
            </w:del>
          </w:p>
        </w:tc>
      </w:tr>
      <w:tr w:rsidR="00635596" w14:paraId="7EAAB5FD" w14:textId="77777777" w:rsidTr="008076F3">
        <w:trPr>
          <w:trHeight w:val="703"/>
          <w:jc w:val="center"/>
        </w:trPr>
        <w:tc>
          <w:tcPr>
            <w:tcW w:w="580" w:type="dxa"/>
            <w:vAlign w:val="center"/>
          </w:tcPr>
          <w:p w14:paraId="7EAAB5F9" w14:textId="77777777" w:rsidR="00635596" w:rsidRDefault="00635596" w:rsidP="00635596">
            <w:pPr>
              <w:jc w:val="center"/>
              <w:rPr>
                <w:sz w:val="24"/>
                <w:szCs w:val="24"/>
              </w:rPr>
            </w:pPr>
            <w:r>
              <w:rPr>
                <w:rFonts w:hint="eastAsia"/>
                <w:sz w:val="24"/>
                <w:szCs w:val="24"/>
              </w:rPr>
              <w:t>2</w:t>
            </w:r>
          </w:p>
        </w:tc>
        <w:tc>
          <w:tcPr>
            <w:tcW w:w="1330" w:type="dxa"/>
            <w:vAlign w:val="center"/>
          </w:tcPr>
          <w:p w14:paraId="7EAAB5FA" w14:textId="39F76E95" w:rsidR="00635596" w:rsidRDefault="00635596" w:rsidP="00635596">
            <w:pPr>
              <w:jc w:val="center"/>
              <w:rPr>
                <w:sz w:val="24"/>
                <w:szCs w:val="24"/>
              </w:rPr>
            </w:pPr>
            <w:ins w:id="106" w:author="jie hong" w:date="2023-08-03T13:18:00Z">
              <w:r>
                <w:rPr>
                  <w:rFonts w:hint="eastAsia"/>
                  <w:sz w:val="24"/>
                </w:rPr>
                <w:t>CT</w:t>
              </w:r>
              <w:r>
                <w:rPr>
                  <w:rFonts w:hint="eastAsia"/>
                  <w:sz w:val="24"/>
                </w:rPr>
                <w:t>处理</w:t>
              </w:r>
            </w:ins>
            <w:del w:id="107" w:author="jie hong" w:date="2023-08-03T13:18:00Z">
              <w:r w:rsidDel="00E55DCF">
                <w:rPr>
                  <w:rFonts w:hint="eastAsia"/>
                  <w:sz w:val="24"/>
                  <w:szCs w:val="24"/>
                </w:rPr>
                <w:delText>CT</w:delText>
              </w:r>
              <w:r w:rsidDel="00E55DCF">
                <w:rPr>
                  <w:rFonts w:hint="eastAsia"/>
                  <w:sz w:val="24"/>
                  <w:szCs w:val="24"/>
                </w:rPr>
                <w:delText>处理</w:delText>
              </w:r>
            </w:del>
          </w:p>
        </w:tc>
        <w:tc>
          <w:tcPr>
            <w:tcW w:w="3523" w:type="dxa"/>
            <w:vAlign w:val="center"/>
          </w:tcPr>
          <w:p w14:paraId="7EAAB5FB" w14:textId="18B3E3D2" w:rsidR="00635596" w:rsidRDefault="00635596" w:rsidP="00635596">
            <w:pPr>
              <w:rPr>
                <w:sz w:val="24"/>
                <w:szCs w:val="24"/>
              </w:rPr>
            </w:pPr>
            <w:ins w:id="108" w:author="jie hong" w:date="2023-08-03T13:18:00Z">
              <w:r>
                <w:rPr>
                  <w:rFonts w:hint="eastAsia"/>
                  <w:sz w:val="24"/>
                </w:rPr>
                <w:t>CT</w:t>
              </w:r>
              <w:r>
                <w:rPr>
                  <w:rFonts w:hint="eastAsia"/>
                  <w:sz w:val="24"/>
                </w:rPr>
                <w:t>的半自动分割</w:t>
              </w:r>
            </w:ins>
            <w:del w:id="109" w:author="jie hong" w:date="2023-08-03T13:18:00Z">
              <w:r w:rsidDel="00E55DCF">
                <w:rPr>
                  <w:rFonts w:hint="eastAsia"/>
                  <w:sz w:val="24"/>
                  <w:szCs w:val="24"/>
                </w:rPr>
                <w:delText>CT</w:delText>
              </w:r>
              <w:r w:rsidDel="00E55DCF">
                <w:rPr>
                  <w:rFonts w:hint="eastAsia"/>
                  <w:sz w:val="24"/>
                  <w:szCs w:val="24"/>
                </w:rPr>
                <w:delText>的半自动分割复位</w:delText>
              </w:r>
            </w:del>
          </w:p>
        </w:tc>
        <w:tc>
          <w:tcPr>
            <w:tcW w:w="4046" w:type="dxa"/>
            <w:vAlign w:val="center"/>
          </w:tcPr>
          <w:p w14:paraId="7EAAB5FC" w14:textId="1AF2F94A" w:rsidR="00635596" w:rsidRDefault="00635596" w:rsidP="00635596">
            <w:pPr>
              <w:rPr>
                <w:sz w:val="24"/>
                <w:szCs w:val="24"/>
              </w:rPr>
            </w:pPr>
            <w:ins w:id="110" w:author="jie hong" w:date="2023-08-03T13:18:00Z">
              <w:r>
                <w:rPr>
                  <w:rFonts w:hint="eastAsia"/>
                  <w:sz w:val="24"/>
                </w:rPr>
                <w:t>区域生长算法；已有原型</w:t>
              </w:r>
            </w:ins>
            <w:del w:id="111" w:author="jie hong" w:date="2023-08-03T13:18:00Z">
              <w:r w:rsidDel="00E55DCF">
                <w:rPr>
                  <w:rFonts w:hint="eastAsia"/>
                  <w:sz w:val="24"/>
                  <w:szCs w:val="24"/>
                </w:rPr>
                <w:delText>分割算法</w:delText>
              </w:r>
            </w:del>
          </w:p>
        </w:tc>
      </w:tr>
      <w:tr w:rsidR="00635596" w14:paraId="7EAAB602" w14:textId="77777777" w:rsidTr="008076F3">
        <w:trPr>
          <w:trHeight w:val="770"/>
          <w:jc w:val="center"/>
        </w:trPr>
        <w:tc>
          <w:tcPr>
            <w:tcW w:w="580" w:type="dxa"/>
            <w:vAlign w:val="center"/>
          </w:tcPr>
          <w:p w14:paraId="7EAAB5FE" w14:textId="77777777" w:rsidR="00635596" w:rsidRDefault="00635596" w:rsidP="00635596">
            <w:pPr>
              <w:jc w:val="center"/>
              <w:rPr>
                <w:sz w:val="24"/>
                <w:szCs w:val="24"/>
              </w:rPr>
            </w:pPr>
            <w:r>
              <w:rPr>
                <w:rFonts w:hint="eastAsia"/>
                <w:sz w:val="24"/>
                <w:szCs w:val="24"/>
              </w:rPr>
              <w:t>3</w:t>
            </w:r>
          </w:p>
        </w:tc>
        <w:tc>
          <w:tcPr>
            <w:tcW w:w="1330" w:type="dxa"/>
            <w:vAlign w:val="center"/>
          </w:tcPr>
          <w:p w14:paraId="7EAAB5FF" w14:textId="4E832501" w:rsidR="00635596" w:rsidRDefault="00635596" w:rsidP="00635596">
            <w:pPr>
              <w:jc w:val="center"/>
              <w:rPr>
                <w:sz w:val="24"/>
                <w:szCs w:val="24"/>
              </w:rPr>
            </w:pPr>
            <w:ins w:id="112" w:author="jie hong" w:date="2023-08-03T13:18:00Z">
              <w:r>
                <w:rPr>
                  <w:rFonts w:hint="eastAsia"/>
                  <w:sz w:val="24"/>
                </w:rPr>
                <w:t>纯二维配准</w:t>
              </w:r>
            </w:ins>
            <w:del w:id="113" w:author="jie hong" w:date="2023-08-03T13:18:00Z">
              <w:r w:rsidDel="00E55DCF">
                <w:rPr>
                  <w:rFonts w:hint="eastAsia"/>
                  <w:sz w:val="24"/>
                  <w:szCs w:val="24"/>
                </w:rPr>
                <w:delText>纯二维配准</w:delText>
              </w:r>
            </w:del>
          </w:p>
        </w:tc>
        <w:tc>
          <w:tcPr>
            <w:tcW w:w="3523" w:type="dxa"/>
            <w:vAlign w:val="center"/>
          </w:tcPr>
          <w:p w14:paraId="7EAAB600" w14:textId="2A6438ED" w:rsidR="00635596" w:rsidRDefault="00635596" w:rsidP="00635596">
            <w:pPr>
              <w:rPr>
                <w:sz w:val="24"/>
                <w:szCs w:val="24"/>
              </w:rPr>
            </w:pPr>
            <w:ins w:id="114" w:author="jie hong" w:date="2023-08-03T13:18:00Z">
              <w:r>
                <w:rPr>
                  <w:rFonts w:hint="eastAsia"/>
                  <w:sz w:val="24"/>
                </w:rPr>
                <w:t>多张二维</w:t>
              </w:r>
              <w:r>
                <w:rPr>
                  <w:rFonts w:hint="eastAsia"/>
                  <w:sz w:val="24"/>
                </w:rPr>
                <w:t>X</w:t>
              </w:r>
              <w:r>
                <w:rPr>
                  <w:rFonts w:hint="eastAsia"/>
                  <w:sz w:val="24"/>
                </w:rPr>
                <w:t>光图像的</w:t>
              </w:r>
              <w:r>
                <w:rPr>
                  <w:rFonts w:hint="eastAsia"/>
                  <w:sz w:val="24"/>
                </w:rPr>
                <w:t>3D</w:t>
              </w:r>
              <w:r>
                <w:rPr>
                  <w:rFonts w:hint="eastAsia"/>
                  <w:sz w:val="24"/>
                </w:rPr>
                <w:t>定位技术</w:t>
              </w:r>
            </w:ins>
            <w:del w:id="115" w:author="jie hong" w:date="2023-08-03T13:18:00Z">
              <w:r w:rsidDel="00E55DCF">
                <w:rPr>
                  <w:rFonts w:hint="eastAsia"/>
                  <w:sz w:val="24"/>
                  <w:szCs w:val="24"/>
                </w:rPr>
                <w:delText>多张二维</w:delText>
              </w:r>
              <w:r w:rsidDel="00E55DCF">
                <w:rPr>
                  <w:rFonts w:hint="eastAsia"/>
                  <w:sz w:val="24"/>
                  <w:szCs w:val="24"/>
                </w:rPr>
                <w:delText>X</w:delText>
              </w:r>
              <w:r w:rsidDel="00E55DCF">
                <w:rPr>
                  <w:rFonts w:hint="eastAsia"/>
                  <w:sz w:val="24"/>
                  <w:szCs w:val="24"/>
                </w:rPr>
                <w:delText>光图像的</w:delText>
              </w:r>
              <w:r w:rsidDel="00E55DCF">
                <w:rPr>
                  <w:rFonts w:hint="eastAsia"/>
                  <w:sz w:val="24"/>
                  <w:szCs w:val="24"/>
                </w:rPr>
                <w:delText>3D</w:delText>
              </w:r>
              <w:r w:rsidDel="00E55DCF">
                <w:rPr>
                  <w:rFonts w:hint="eastAsia"/>
                  <w:sz w:val="24"/>
                  <w:szCs w:val="24"/>
                </w:rPr>
                <w:delText>定位技术</w:delText>
              </w:r>
            </w:del>
          </w:p>
        </w:tc>
        <w:tc>
          <w:tcPr>
            <w:tcW w:w="4046" w:type="dxa"/>
            <w:vAlign w:val="center"/>
          </w:tcPr>
          <w:p w14:paraId="7EAAB601" w14:textId="2110EF5B" w:rsidR="00635596" w:rsidRDefault="00635596" w:rsidP="00635596">
            <w:pPr>
              <w:rPr>
                <w:sz w:val="24"/>
                <w:szCs w:val="24"/>
              </w:rPr>
            </w:pPr>
            <w:ins w:id="116" w:author="jie hong" w:date="2023-08-03T13:18:00Z">
              <w:r>
                <w:rPr>
                  <w:rFonts w:hint="eastAsia"/>
                  <w:sz w:val="24"/>
                </w:rPr>
                <w:t>已在原理样机上实现</w:t>
              </w:r>
            </w:ins>
            <w:del w:id="117" w:author="jie hong" w:date="2023-08-03T13:18:00Z">
              <w:r w:rsidDel="00E55DCF">
                <w:rPr>
                  <w:rFonts w:hint="eastAsia"/>
                  <w:sz w:val="24"/>
                  <w:szCs w:val="24"/>
                </w:rPr>
                <w:delText>用于二维配准、规划的</w:delText>
              </w:r>
              <w:r w:rsidDel="00E55DCF">
                <w:rPr>
                  <w:rFonts w:hint="eastAsia"/>
                  <w:sz w:val="24"/>
                  <w:szCs w:val="24"/>
                </w:rPr>
                <w:delText>X</w:delText>
              </w:r>
              <w:r w:rsidDel="00E55DCF">
                <w:rPr>
                  <w:rFonts w:hint="eastAsia"/>
                  <w:sz w:val="24"/>
                  <w:szCs w:val="24"/>
                </w:rPr>
                <w:delText>片采集方式；</w:delText>
              </w:r>
            </w:del>
          </w:p>
        </w:tc>
      </w:tr>
      <w:tr w:rsidR="00635596" w14:paraId="7EAAB607" w14:textId="77777777" w:rsidTr="008076F3">
        <w:trPr>
          <w:trHeight w:val="770"/>
          <w:jc w:val="center"/>
        </w:trPr>
        <w:tc>
          <w:tcPr>
            <w:tcW w:w="580" w:type="dxa"/>
            <w:vAlign w:val="center"/>
          </w:tcPr>
          <w:p w14:paraId="7EAAB603" w14:textId="77777777" w:rsidR="00635596" w:rsidRDefault="00635596" w:rsidP="00635596">
            <w:pPr>
              <w:jc w:val="center"/>
              <w:rPr>
                <w:sz w:val="24"/>
                <w:szCs w:val="24"/>
              </w:rPr>
            </w:pPr>
            <w:r>
              <w:rPr>
                <w:rFonts w:hint="eastAsia"/>
                <w:sz w:val="24"/>
                <w:szCs w:val="24"/>
              </w:rPr>
              <w:t>4</w:t>
            </w:r>
          </w:p>
        </w:tc>
        <w:tc>
          <w:tcPr>
            <w:tcW w:w="1330" w:type="dxa"/>
            <w:vAlign w:val="center"/>
          </w:tcPr>
          <w:p w14:paraId="7EAAB604" w14:textId="24F5D5C7" w:rsidR="00635596" w:rsidRDefault="00635596" w:rsidP="00635596">
            <w:pPr>
              <w:jc w:val="center"/>
              <w:rPr>
                <w:sz w:val="24"/>
                <w:szCs w:val="24"/>
              </w:rPr>
            </w:pPr>
            <w:ins w:id="118" w:author="jie hong" w:date="2023-08-03T13:18:00Z">
              <w:r>
                <w:rPr>
                  <w:rFonts w:hint="eastAsia"/>
                  <w:sz w:val="24"/>
                </w:rPr>
                <w:t>手眼标定</w:t>
              </w:r>
            </w:ins>
            <w:del w:id="119" w:author="jie hong" w:date="2023-08-03T13:18:00Z">
              <w:r w:rsidDel="00E55DCF">
                <w:rPr>
                  <w:rFonts w:hint="eastAsia"/>
                  <w:sz w:val="24"/>
                  <w:szCs w:val="24"/>
                </w:rPr>
                <w:delText>手眼标定</w:delText>
              </w:r>
            </w:del>
          </w:p>
        </w:tc>
        <w:tc>
          <w:tcPr>
            <w:tcW w:w="3523" w:type="dxa"/>
            <w:vAlign w:val="center"/>
          </w:tcPr>
          <w:p w14:paraId="7EAAB605" w14:textId="3C2C10DD" w:rsidR="00635596" w:rsidRDefault="00635596" w:rsidP="00635596">
            <w:pPr>
              <w:rPr>
                <w:sz w:val="24"/>
                <w:szCs w:val="24"/>
              </w:rPr>
            </w:pPr>
            <w:ins w:id="120" w:author="jie hong" w:date="2023-08-03T13:18:00Z">
              <w:r>
                <w:rPr>
                  <w:rFonts w:hint="eastAsia"/>
                  <w:sz w:val="24"/>
                </w:rPr>
                <w:t>基于双目相机的空间位置计算与追踪导航</w:t>
              </w:r>
            </w:ins>
            <w:del w:id="121" w:author="jie hong" w:date="2023-08-03T13:18:00Z">
              <w:r w:rsidDel="00E55DCF">
                <w:rPr>
                  <w:rFonts w:hint="eastAsia"/>
                  <w:sz w:val="24"/>
                  <w:szCs w:val="24"/>
                </w:rPr>
                <w:delText>基于双目相机的空间位置计算与追踪导航</w:delText>
              </w:r>
            </w:del>
          </w:p>
        </w:tc>
        <w:tc>
          <w:tcPr>
            <w:tcW w:w="4046" w:type="dxa"/>
            <w:vAlign w:val="center"/>
          </w:tcPr>
          <w:p w14:paraId="7EAAB606" w14:textId="01038793" w:rsidR="00635596" w:rsidRDefault="00635596" w:rsidP="00635596">
            <w:pPr>
              <w:rPr>
                <w:sz w:val="24"/>
                <w:szCs w:val="24"/>
              </w:rPr>
            </w:pPr>
            <w:ins w:id="122" w:author="jie hong" w:date="2023-08-03T13:18:00Z">
              <w:r>
                <w:rPr>
                  <w:rFonts w:hint="eastAsia"/>
                  <w:sz w:val="24"/>
                </w:rPr>
                <w:t>已在原理样机上实现</w:t>
              </w:r>
            </w:ins>
            <w:del w:id="123" w:author="jie hong" w:date="2023-08-03T13:18:00Z">
              <w:r w:rsidDel="00E55DCF">
                <w:rPr>
                  <w:rFonts w:hint="eastAsia"/>
                  <w:sz w:val="24"/>
                  <w:szCs w:val="24"/>
                </w:rPr>
                <w:delText>提升整机定位精度</w:delText>
              </w:r>
            </w:del>
          </w:p>
        </w:tc>
      </w:tr>
      <w:tr w:rsidR="00635596" w14:paraId="7EAAB60C" w14:textId="77777777" w:rsidTr="008076F3">
        <w:trPr>
          <w:trHeight w:val="770"/>
          <w:jc w:val="center"/>
        </w:trPr>
        <w:tc>
          <w:tcPr>
            <w:tcW w:w="580" w:type="dxa"/>
            <w:vAlign w:val="center"/>
          </w:tcPr>
          <w:p w14:paraId="7EAAB608" w14:textId="77777777" w:rsidR="00635596" w:rsidRDefault="00635596" w:rsidP="00635596">
            <w:pPr>
              <w:jc w:val="center"/>
              <w:rPr>
                <w:sz w:val="24"/>
                <w:szCs w:val="24"/>
              </w:rPr>
            </w:pPr>
            <w:r>
              <w:rPr>
                <w:rFonts w:hint="eastAsia"/>
                <w:sz w:val="24"/>
                <w:szCs w:val="24"/>
              </w:rPr>
              <w:t>5</w:t>
            </w:r>
          </w:p>
        </w:tc>
        <w:tc>
          <w:tcPr>
            <w:tcW w:w="1330" w:type="dxa"/>
            <w:vAlign w:val="center"/>
          </w:tcPr>
          <w:p w14:paraId="7EAAB609" w14:textId="3AB629FE" w:rsidR="00635596" w:rsidRDefault="00635596" w:rsidP="00635596">
            <w:pPr>
              <w:jc w:val="center"/>
              <w:rPr>
                <w:sz w:val="24"/>
                <w:szCs w:val="24"/>
              </w:rPr>
            </w:pPr>
            <w:ins w:id="124" w:author="jie hong" w:date="2023-08-03T13:18:00Z">
              <w:r>
                <w:rPr>
                  <w:rFonts w:hint="eastAsia"/>
                  <w:sz w:val="24"/>
                </w:rPr>
                <w:t>机械臂控制</w:t>
              </w:r>
            </w:ins>
            <w:del w:id="125" w:author="jie hong" w:date="2023-08-03T13:18:00Z">
              <w:r w:rsidDel="00E55DCF">
                <w:rPr>
                  <w:rFonts w:hint="eastAsia"/>
                  <w:sz w:val="24"/>
                  <w:szCs w:val="24"/>
                </w:rPr>
                <w:delText>机械臂控制</w:delText>
              </w:r>
            </w:del>
          </w:p>
        </w:tc>
        <w:tc>
          <w:tcPr>
            <w:tcW w:w="3523" w:type="dxa"/>
            <w:vAlign w:val="center"/>
          </w:tcPr>
          <w:p w14:paraId="7EAAB60A" w14:textId="361BEE47" w:rsidR="00635596" w:rsidRDefault="00635596" w:rsidP="00635596">
            <w:pPr>
              <w:rPr>
                <w:sz w:val="24"/>
                <w:szCs w:val="24"/>
              </w:rPr>
            </w:pPr>
            <w:ins w:id="126" w:author="jie hong" w:date="2023-08-03T13:18:00Z">
              <w:r>
                <w:rPr>
                  <w:rFonts w:hint="eastAsia"/>
                  <w:sz w:val="24"/>
                </w:rPr>
                <w:t>对控制软件的二次开发</w:t>
              </w:r>
            </w:ins>
            <w:del w:id="127" w:author="jie hong" w:date="2023-08-03T13:18:00Z">
              <w:r w:rsidDel="00E55DCF">
                <w:rPr>
                  <w:rFonts w:hint="eastAsia"/>
                  <w:sz w:val="24"/>
                  <w:szCs w:val="24"/>
                </w:rPr>
                <w:delText>对控制软件的二次开发</w:delText>
              </w:r>
            </w:del>
          </w:p>
        </w:tc>
        <w:tc>
          <w:tcPr>
            <w:tcW w:w="4046" w:type="dxa"/>
            <w:vAlign w:val="center"/>
          </w:tcPr>
          <w:p w14:paraId="7EAAB60B" w14:textId="6890FA13" w:rsidR="00635596" w:rsidRDefault="00635596" w:rsidP="00635596">
            <w:pPr>
              <w:rPr>
                <w:sz w:val="24"/>
                <w:szCs w:val="24"/>
              </w:rPr>
            </w:pPr>
            <w:ins w:id="128" w:author="jie hong" w:date="2023-08-03T13:18:00Z">
              <w:r>
                <w:rPr>
                  <w:rFonts w:hint="eastAsia"/>
                  <w:sz w:val="24"/>
                </w:rPr>
                <w:t>沿用原有</w:t>
              </w:r>
              <w:r>
                <w:rPr>
                  <w:rFonts w:hint="eastAsia"/>
                  <w:sz w:val="24"/>
                </w:rPr>
                <w:t>MS-001</w:t>
              </w:r>
              <w:r>
                <w:rPr>
                  <w:rFonts w:hint="eastAsia"/>
                  <w:sz w:val="24"/>
                </w:rPr>
                <w:t>使用的机械臂，已有开发经验</w:t>
              </w:r>
            </w:ins>
          </w:p>
        </w:tc>
      </w:tr>
      <w:tr w:rsidR="00635596" w14:paraId="7EAAB611" w14:textId="77777777" w:rsidTr="008076F3">
        <w:trPr>
          <w:trHeight w:val="770"/>
          <w:jc w:val="center"/>
        </w:trPr>
        <w:tc>
          <w:tcPr>
            <w:tcW w:w="580" w:type="dxa"/>
            <w:vAlign w:val="center"/>
          </w:tcPr>
          <w:p w14:paraId="7EAAB60D" w14:textId="77777777" w:rsidR="00635596" w:rsidRDefault="00635596" w:rsidP="00635596">
            <w:pPr>
              <w:jc w:val="center"/>
              <w:rPr>
                <w:sz w:val="24"/>
                <w:szCs w:val="24"/>
              </w:rPr>
            </w:pPr>
            <w:r>
              <w:rPr>
                <w:rFonts w:hint="eastAsia"/>
                <w:sz w:val="24"/>
                <w:szCs w:val="24"/>
              </w:rPr>
              <w:t>6</w:t>
            </w:r>
          </w:p>
        </w:tc>
        <w:tc>
          <w:tcPr>
            <w:tcW w:w="1330" w:type="dxa"/>
            <w:vAlign w:val="center"/>
          </w:tcPr>
          <w:p w14:paraId="7EAAB60E" w14:textId="21817F34" w:rsidR="00635596" w:rsidRDefault="00635596" w:rsidP="00635596">
            <w:pPr>
              <w:jc w:val="center"/>
              <w:rPr>
                <w:sz w:val="24"/>
                <w:szCs w:val="24"/>
              </w:rPr>
            </w:pPr>
            <w:ins w:id="129" w:author="jie hong" w:date="2023-08-03T13:18:00Z">
              <w:r>
                <w:rPr>
                  <w:rFonts w:hint="eastAsia"/>
                  <w:sz w:val="24"/>
                </w:rPr>
                <w:t>X</w:t>
              </w:r>
              <w:r>
                <w:rPr>
                  <w:rFonts w:hint="eastAsia"/>
                  <w:sz w:val="24"/>
                </w:rPr>
                <w:t>片处理</w:t>
              </w:r>
            </w:ins>
            <w:del w:id="130" w:author="jie hong" w:date="2023-08-03T13:18:00Z">
              <w:r w:rsidDel="00E55DCF">
                <w:rPr>
                  <w:rFonts w:hint="eastAsia"/>
                  <w:sz w:val="24"/>
                  <w:szCs w:val="24"/>
                </w:rPr>
                <w:delText>X</w:delText>
              </w:r>
              <w:r w:rsidDel="00E55DCF">
                <w:rPr>
                  <w:rFonts w:hint="eastAsia"/>
                  <w:sz w:val="24"/>
                  <w:szCs w:val="24"/>
                </w:rPr>
                <w:delText>片处理</w:delText>
              </w:r>
            </w:del>
          </w:p>
        </w:tc>
        <w:tc>
          <w:tcPr>
            <w:tcW w:w="3523" w:type="dxa"/>
            <w:vAlign w:val="center"/>
          </w:tcPr>
          <w:p w14:paraId="7EAAB60F" w14:textId="2C11005A" w:rsidR="00635596" w:rsidRDefault="00635596" w:rsidP="00635596">
            <w:pPr>
              <w:rPr>
                <w:sz w:val="24"/>
                <w:szCs w:val="24"/>
              </w:rPr>
            </w:pPr>
            <w:ins w:id="131" w:author="jie hong" w:date="2023-08-03T13:18:00Z">
              <w:r>
                <w:rPr>
                  <w:rFonts w:hint="eastAsia"/>
                  <w:sz w:val="24"/>
                </w:rPr>
                <w:t>X</w:t>
              </w:r>
              <w:r>
                <w:rPr>
                  <w:rFonts w:hint="eastAsia"/>
                  <w:sz w:val="24"/>
                </w:rPr>
                <w:t>光图像的畸变校准</w:t>
              </w:r>
            </w:ins>
            <w:del w:id="132" w:author="jie hong" w:date="2023-08-03T13:18:00Z">
              <w:r w:rsidDel="00E55DCF">
                <w:rPr>
                  <w:rFonts w:hint="eastAsia"/>
                  <w:sz w:val="24"/>
                  <w:szCs w:val="24"/>
                </w:rPr>
                <w:delText>X</w:delText>
              </w:r>
              <w:r w:rsidDel="00E55DCF">
                <w:rPr>
                  <w:rFonts w:hint="eastAsia"/>
                  <w:sz w:val="24"/>
                  <w:szCs w:val="24"/>
                </w:rPr>
                <w:delText>光图像的畸变校准</w:delText>
              </w:r>
            </w:del>
          </w:p>
        </w:tc>
        <w:tc>
          <w:tcPr>
            <w:tcW w:w="4046" w:type="dxa"/>
            <w:vAlign w:val="center"/>
          </w:tcPr>
          <w:p w14:paraId="7EAAB610" w14:textId="7F4BDFEB" w:rsidR="00635596" w:rsidRDefault="00635596" w:rsidP="00635596">
            <w:pPr>
              <w:rPr>
                <w:sz w:val="24"/>
                <w:szCs w:val="24"/>
              </w:rPr>
            </w:pPr>
            <w:ins w:id="133" w:author="jie hong" w:date="2023-08-03T13:18:00Z">
              <w:r>
                <w:rPr>
                  <w:rFonts w:hint="eastAsia"/>
                  <w:sz w:val="24"/>
                </w:rPr>
                <w:t>已有矫正算法；进行优化</w:t>
              </w:r>
            </w:ins>
            <w:del w:id="134" w:author="jie hong" w:date="2023-08-03T13:18:00Z">
              <w:r w:rsidDel="00E55DCF">
                <w:rPr>
                  <w:rFonts w:hint="eastAsia"/>
                  <w:sz w:val="24"/>
                  <w:szCs w:val="24"/>
                </w:rPr>
                <w:delText>标定算法</w:delText>
              </w:r>
            </w:del>
          </w:p>
        </w:tc>
      </w:tr>
    </w:tbl>
    <w:p w14:paraId="7EAAB612" w14:textId="77777777" w:rsidR="0051459B" w:rsidRDefault="0051459B">
      <w:pPr>
        <w:rPr>
          <w:sz w:val="24"/>
          <w:szCs w:val="24"/>
        </w:rPr>
      </w:pPr>
    </w:p>
    <w:p w14:paraId="7EAAB613" w14:textId="77777777" w:rsidR="0051459B" w:rsidRDefault="00D60EEC">
      <w:pPr>
        <w:pStyle w:val="2"/>
        <w:rPr>
          <w:szCs w:val="24"/>
        </w:rPr>
      </w:pPr>
      <w:bookmarkStart w:id="135" w:name="_Toc16617"/>
      <w:bookmarkEnd w:id="93"/>
      <w:r>
        <w:rPr>
          <w:rFonts w:hint="eastAsia"/>
          <w:szCs w:val="24"/>
        </w:rPr>
        <w:t>产品目标消费群体</w:t>
      </w:r>
      <w:bookmarkEnd w:id="40"/>
      <w:bookmarkEnd w:id="135"/>
    </w:p>
    <w:p w14:paraId="7EAAB614" w14:textId="77777777" w:rsidR="0051459B" w:rsidRDefault="00D60EEC">
      <w:pPr>
        <w:spacing w:beforeLines="20" w:before="62" w:afterLines="20" w:after="62"/>
        <w:ind w:left="420"/>
        <w:rPr>
          <w:rFonts w:ascii="宋体" w:hAnsi="宋体" w:cs="宋体"/>
          <w:sz w:val="24"/>
          <w:szCs w:val="24"/>
        </w:rPr>
      </w:pPr>
      <w:r>
        <w:rPr>
          <w:rFonts w:ascii="宋体" w:hAnsi="宋体" w:cs="宋体" w:hint="eastAsia"/>
          <w:sz w:val="24"/>
          <w:szCs w:val="24"/>
        </w:rPr>
        <w:t>产品可提供给需要进行骨外科手术或创伤骨科手术的医院。</w:t>
      </w:r>
    </w:p>
    <w:p w14:paraId="7EAAB615" w14:textId="77777777" w:rsidR="0051459B" w:rsidRDefault="00D60EEC">
      <w:pPr>
        <w:pStyle w:val="2"/>
        <w:rPr>
          <w:szCs w:val="24"/>
        </w:rPr>
      </w:pPr>
      <w:bookmarkStart w:id="136" w:name="_Toc9990"/>
      <w:r>
        <w:rPr>
          <w:rFonts w:hint="eastAsia"/>
          <w:szCs w:val="24"/>
        </w:rPr>
        <w:t>设计要求</w:t>
      </w:r>
      <w:bookmarkEnd w:id="136"/>
    </w:p>
    <w:p w14:paraId="7EAAB616" w14:textId="77777777" w:rsidR="0051459B" w:rsidRDefault="00D60EEC">
      <w:pPr>
        <w:numPr>
          <w:ilvl w:val="0"/>
          <w:numId w:val="8"/>
        </w:numPr>
        <w:spacing w:beforeLines="20" w:before="62" w:afterLines="20" w:after="62"/>
        <w:ind w:firstLineChars="200" w:firstLine="480"/>
        <w:rPr>
          <w:rFonts w:ascii="宋体" w:hAnsi="宋体" w:cs="宋体"/>
          <w:sz w:val="24"/>
          <w:szCs w:val="24"/>
        </w:rPr>
      </w:pPr>
      <w:r>
        <w:rPr>
          <w:rFonts w:ascii="宋体" w:hAnsi="宋体" w:cs="宋体" w:hint="eastAsia"/>
          <w:sz w:val="24"/>
          <w:szCs w:val="24"/>
        </w:rPr>
        <w:t>设备应模块化设计；</w:t>
      </w:r>
    </w:p>
    <w:p w14:paraId="7EAAB617" w14:textId="77777777" w:rsidR="0051459B" w:rsidRDefault="00D60EEC">
      <w:pPr>
        <w:numPr>
          <w:ilvl w:val="0"/>
          <w:numId w:val="8"/>
        </w:numPr>
        <w:spacing w:beforeLines="20" w:before="62" w:afterLines="20" w:after="62"/>
        <w:ind w:firstLineChars="200" w:firstLine="480"/>
        <w:rPr>
          <w:rFonts w:ascii="宋体" w:hAnsi="宋体" w:cs="宋体"/>
          <w:sz w:val="24"/>
          <w:szCs w:val="24"/>
        </w:rPr>
      </w:pPr>
      <w:r>
        <w:rPr>
          <w:rFonts w:ascii="宋体" w:hAnsi="宋体" w:cs="宋体" w:hint="eastAsia"/>
          <w:sz w:val="24"/>
          <w:szCs w:val="24"/>
        </w:rPr>
        <w:t>产品主体结构的美观度；</w:t>
      </w:r>
    </w:p>
    <w:p w14:paraId="7EAAB618" w14:textId="77777777" w:rsidR="0051459B" w:rsidRDefault="00D60EEC">
      <w:pPr>
        <w:numPr>
          <w:ilvl w:val="0"/>
          <w:numId w:val="8"/>
        </w:numPr>
        <w:spacing w:beforeLines="20" w:before="62" w:afterLines="20" w:after="62"/>
        <w:ind w:firstLineChars="200" w:firstLine="480"/>
        <w:rPr>
          <w:rFonts w:ascii="宋体" w:hAnsi="宋体" w:cs="宋体"/>
          <w:sz w:val="24"/>
          <w:szCs w:val="24"/>
        </w:rPr>
      </w:pPr>
      <w:r>
        <w:rPr>
          <w:rFonts w:ascii="宋体" w:hAnsi="宋体" w:cs="宋体" w:hint="eastAsia"/>
          <w:sz w:val="24"/>
          <w:szCs w:val="24"/>
        </w:rPr>
        <w:t>产品整体外包装专业性；</w:t>
      </w:r>
    </w:p>
    <w:p w14:paraId="7EAAB619" w14:textId="77777777" w:rsidR="0051459B" w:rsidRDefault="00D60EEC">
      <w:pPr>
        <w:numPr>
          <w:ilvl w:val="0"/>
          <w:numId w:val="8"/>
        </w:numPr>
        <w:spacing w:beforeLines="20" w:before="62" w:afterLines="20" w:after="62"/>
        <w:ind w:firstLineChars="200" w:firstLine="480"/>
        <w:rPr>
          <w:rFonts w:ascii="宋体" w:hAnsi="宋体" w:cs="宋体"/>
          <w:sz w:val="24"/>
          <w:szCs w:val="24"/>
        </w:rPr>
      </w:pPr>
      <w:r>
        <w:rPr>
          <w:rFonts w:ascii="宋体" w:hAnsi="宋体" w:cs="宋体" w:hint="eastAsia"/>
          <w:sz w:val="24"/>
          <w:szCs w:val="24"/>
        </w:rPr>
        <w:t>产品设计需要考虑其可制造性；</w:t>
      </w:r>
    </w:p>
    <w:p w14:paraId="7EAAB61A" w14:textId="77777777" w:rsidR="0051459B" w:rsidRDefault="00D60EEC">
      <w:pPr>
        <w:numPr>
          <w:ilvl w:val="0"/>
          <w:numId w:val="8"/>
        </w:numPr>
        <w:spacing w:beforeLines="20" w:before="62" w:afterLines="20" w:after="62"/>
        <w:ind w:firstLineChars="200" w:firstLine="480"/>
        <w:rPr>
          <w:rFonts w:ascii="宋体" w:hAnsi="宋体" w:cs="宋体"/>
          <w:sz w:val="24"/>
          <w:szCs w:val="24"/>
        </w:rPr>
      </w:pPr>
      <w:r>
        <w:rPr>
          <w:rFonts w:ascii="宋体" w:hAnsi="宋体" w:cs="宋体" w:hint="eastAsia"/>
          <w:sz w:val="24"/>
          <w:szCs w:val="24"/>
        </w:rPr>
        <w:t>产品设计需要考虑其可维修性。</w:t>
      </w:r>
    </w:p>
    <w:p w14:paraId="7EAAB61B" w14:textId="77777777" w:rsidR="0051459B" w:rsidRDefault="0051459B">
      <w:pPr>
        <w:spacing w:beforeLines="20" w:before="62" w:afterLines="20" w:after="62"/>
        <w:rPr>
          <w:rFonts w:ascii="宋体" w:hAnsi="宋体" w:cs="宋体"/>
          <w:sz w:val="24"/>
          <w:szCs w:val="24"/>
        </w:rPr>
      </w:pPr>
    </w:p>
    <w:p w14:paraId="7EAAB61C" w14:textId="77777777" w:rsidR="0051459B" w:rsidRDefault="0051459B">
      <w:pPr>
        <w:spacing w:beforeLines="20" w:before="62" w:afterLines="20" w:after="62"/>
        <w:rPr>
          <w:rFonts w:ascii="宋体" w:hAnsi="宋体" w:cs="宋体"/>
          <w:sz w:val="24"/>
          <w:szCs w:val="24"/>
        </w:rPr>
      </w:pPr>
    </w:p>
    <w:p w14:paraId="7EAAB61D" w14:textId="77777777" w:rsidR="0051459B" w:rsidRDefault="00D60EEC">
      <w:pPr>
        <w:spacing w:beforeLines="20" w:before="62" w:afterLines="20" w:after="62"/>
        <w:jc w:val="left"/>
        <w:rPr>
          <w:rFonts w:ascii="宋体" w:hAnsi="宋体" w:cs="宋体"/>
          <w:sz w:val="24"/>
          <w:szCs w:val="24"/>
        </w:rPr>
      </w:pPr>
      <w:r>
        <w:rPr>
          <w:rFonts w:ascii="宋体" w:hAnsi="宋体" w:cs="宋体" w:hint="eastAsia"/>
          <w:sz w:val="24"/>
          <w:szCs w:val="24"/>
        </w:rPr>
        <w:br w:type="page"/>
      </w:r>
    </w:p>
    <w:p w14:paraId="7EAAB61E" w14:textId="77777777" w:rsidR="0051459B" w:rsidRDefault="00D60EEC">
      <w:pPr>
        <w:pStyle w:val="1"/>
        <w:tabs>
          <w:tab w:val="clear" w:pos="0"/>
          <w:tab w:val="left" w:pos="420"/>
        </w:tabs>
        <w:rPr>
          <w:szCs w:val="24"/>
        </w:rPr>
      </w:pPr>
      <w:bookmarkStart w:id="137" w:name="_Toc1654"/>
      <w:bookmarkStart w:id="138" w:name="_Toc22632"/>
      <w:r>
        <w:rPr>
          <w:rFonts w:hint="eastAsia"/>
          <w:szCs w:val="24"/>
        </w:rPr>
        <w:lastRenderedPageBreak/>
        <w:t>产品规划</w:t>
      </w:r>
      <w:bookmarkEnd w:id="137"/>
    </w:p>
    <w:p w14:paraId="7EAAB61F" w14:textId="77777777" w:rsidR="0051459B" w:rsidRDefault="00D60EEC">
      <w:pPr>
        <w:pStyle w:val="2"/>
        <w:rPr>
          <w:rFonts w:ascii="宋体" w:hAnsi="宋体" w:cs="宋体"/>
          <w:szCs w:val="24"/>
        </w:rPr>
      </w:pPr>
      <w:bookmarkStart w:id="139" w:name="_Toc13823"/>
      <w:r>
        <w:rPr>
          <w:rFonts w:hint="eastAsia"/>
          <w:szCs w:val="24"/>
        </w:rPr>
        <w:t>产品开发计划</w:t>
      </w:r>
      <w:bookmarkEnd w:id="139"/>
    </w:p>
    <w:p w14:paraId="7EAAB620" w14:textId="774E4FE5" w:rsidR="0051459B" w:rsidRDefault="00D60EEC">
      <w:pPr>
        <w:jc w:val="center"/>
        <w:rPr>
          <w:sz w:val="24"/>
          <w:szCs w:val="24"/>
        </w:rPr>
      </w:pPr>
      <w:del w:id="140" w:author="hong jie" w:date="2023-08-03T13:22:00Z">
        <w:r w:rsidDel="00401B78">
          <w:rPr>
            <w:rFonts w:hint="eastAsia"/>
            <w:noProof/>
            <w:sz w:val="24"/>
            <w:szCs w:val="24"/>
          </w:rPr>
          <w:drawing>
            <wp:inline distT="0" distB="0" distL="114300" distR="114300" wp14:anchorId="7EAAB72D" wp14:editId="693CACFF">
              <wp:extent cx="3248025" cy="2009775"/>
              <wp:effectExtent l="0" t="0" r="9525" b="9525"/>
              <wp:docPr id="8" name="图片 8" descr="lQLPDhtIGKb6HNfM080BVbAtBm-eF9YHCQJGy7g3ANYA_341_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QLPDhtIGKb6HNfM080BVbAtBm-eF9YHCQJGy7g3ANYA_341_211"/>
                      <pic:cNvPicPr>
                        <a:picLocks noChangeAspect="1"/>
                      </pic:cNvPicPr>
                    </pic:nvPicPr>
                    <pic:blipFill>
                      <a:blip r:embed="rId97"/>
                      <a:stretch>
                        <a:fillRect/>
                      </a:stretch>
                    </pic:blipFill>
                    <pic:spPr>
                      <a:xfrm>
                        <a:off x="0" y="0"/>
                        <a:ext cx="3248025" cy="2009775"/>
                      </a:xfrm>
                      <a:prstGeom prst="rect">
                        <a:avLst/>
                      </a:prstGeom>
                    </pic:spPr>
                  </pic:pic>
                </a:graphicData>
              </a:graphic>
            </wp:inline>
          </w:drawing>
        </w:r>
      </w:del>
      <w:ins w:id="141" w:author="hong jie" w:date="2023-08-03T13:22:00Z">
        <w:r w:rsidR="00401B78" w:rsidRPr="00401B78">
          <w:rPr>
            <w:noProof/>
            <w:sz w:val="24"/>
            <w:szCs w:val="24"/>
          </w:rPr>
          <w:drawing>
            <wp:inline distT="0" distB="0" distL="0" distR="0" wp14:anchorId="125BFB7B" wp14:editId="0D675E75">
              <wp:extent cx="3041581" cy="2268638"/>
              <wp:effectExtent l="0" t="0" r="0" b="5080"/>
              <wp:docPr id="742607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07362" name=""/>
                      <pic:cNvPicPr/>
                    </pic:nvPicPr>
                    <pic:blipFill>
                      <a:blip r:embed="rId98"/>
                      <a:stretch>
                        <a:fillRect/>
                      </a:stretch>
                    </pic:blipFill>
                    <pic:spPr>
                      <a:xfrm>
                        <a:off x="0" y="0"/>
                        <a:ext cx="3049027" cy="2274192"/>
                      </a:xfrm>
                      <a:prstGeom prst="rect">
                        <a:avLst/>
                      </a:prstGeom>
                    </pic:spPr>
                  </pic:pic>
                </a:graphicData>
              </a:graphic>
            </wp:inline>
          </w:drawing>
        </w:r>
      </w:ins>
    </w:p>
    <w:p w14:paraId="7EAAB621" w14:textId="77777777" w:rsidR="0051459B" w:rsidRDefault="00D60EEC">
      <w:pPr>
        <w:pStyle w:val="2"/>
        <w:rPr>
          <w:szCs w:val="24"/>
        </w:rPr>
      </w:pPr>
      <w:bookmarkStart w:id="142" w:name="_Toc29764"/>
      <w:r>
        <w:rPr>
          <w:rFonts w:hint="eastAsia"/>
          <w:szCs w:val="24"/>
        </w:rPr>
        <w:t>产品预算与资金投入</w:t>
      </w:r>
      <w:bookmarkStart w:id="143" w:name="_Toc29932"/>
      <w:bookmarkStart w:id="144" w:name="_Toc18366"/>
      <w:bookmarkEnd w:id="142"/>
    </w:p>
    <w:p w14:paraId="7EAAB622" w14:textId="77777777" w:rsidR="0051459B" w:rsidRDefault="00D60EEC">
      <w:pPr>
        <w:pStyle w:val="3"/>
        <w:rPr>
          <w:sz w:val="24"/>
          <w:szCs w:val="24"/>
        </w:rPr>
      </w:pPr>
      <w:r>
        <w:rPr>
          <w:rFonts w:hint="eastAsia"/>
          <w:sz w:val="24"/>
          <w:szCs w:val="24"/>
        </w:rPr>
        <w:t>材料</w:t>
      </w:r>
    </w:p>
    <w:tbl>
      <w:tblPr>
        <w:tblW w:w="10836" w:type="dxa"/>
        <w:jc w:val="center"/>
        <w:tblLook w:val="04A0" w:firstRow="1" w:lastRow="0" w:firstColumn="1" w:lastColumn="0" w:noHBand="0" w:noVBand="1"/>
        <w:tblPrChange w:id="145" w:author="hong jie" w:date="2023-08-03T13:39:00Z">
          <w:tblPr>
            <w:tblW w:w="10665" w:type="dxa"/>
            <w:jc w:val="center"/>
            <w:tblLook w:val="04A0" w:firstRow="1" w:lastRow="0" w:firstColumn="1" w:lastColumn="0" w:noHBand="0" w:noVBand="1"/>
          </w:tblPr>
        </w:tblPrChange>
      </w:tblPr>
      <w:tblGrid>
        <w:gridCol w:w="1080"/>
        <w:gridCol w:w="1836"/>
        <w:gridCol w:w="2115"/>
        <w:gridCol w:w="2190"/>
        <w:gridCol w:w="1635"/>
        <w:gridCol w:w="1980"/>
        <w:tblGridChange w:id="146">
          <w:tblGrid>
            <w:gridCol w:w="1080"/>
            <w:gridCol w:w="1836"/>
            <w:gridCol w:w="2115"/>
            <w:gridCol w:w="2190"/>
            <w:gridCol w:w="1635"/>
            <w:gridCol w:w="1980"/>
          </w:tblGrid>
        </w:tblGridChange>
      </w:tblGrid>
      <w:tr w:rsidR="0051459B" w14:paraId="7EAAB629" w14:textId="77777777" w:rsidTr="00F05FD7">
        <w:trPr>
          <w:trHeight w:val="540"/>
          <w:jc w:val="center"/>
          <w:trPrChange w:id="147" w:author="hong jie" w:date="2023-08-03T13:39:00Z">
            <w:trPr>
              <w:trHeight w:val="540"/>
              <w:jc w:val="center"/>
            </w:trPr>
          </w:trPrChange>
        </w:trPr>
        <w:tc>
          <w:tcPr>
            <w:tcW w:w="1080" w:type="dxa"/>
            <w:tcBorders>
              <w:top w:val="single" w:sz="8" w:space="0" w:color="000000"/>
              <w:left w:val="single" w:sz="8" w:space="0" w:color="000000"/>
              <w:bottom w:val="single" w:sz="8" w:space="0" w:color="000000"/>
              <w:right w:val="single" w:sz="8" w:space="0" w:color="000000"/>
            </w:tcBorders>
            <w:shd w:val="clear" w:color="auto" w:fill="auto"/>
            <w:noWrap/>
            <w:vAlign w:val="center"/>
            <w:tcPrChange w:id="148" w:author="hong jie" w:date="2023-08-03T13:39:00Z">
              <w:tcPr>
                <w:tcW w:w="1080" w:type="dxa"/>
                <w:tcBorders>
                  <w:top w:val="single" w:sz="8" w:space="0" w:color="000000"/>
                  <w:left w:val="single" w:sz="8" w:space="0" w:color="000000"/>
                  <w:bottom w:val="single" w:sz="8" w:space="0" w:color="000000"/>
                  <w:right w:val="single" w:sz="8" w:space="0" w:color="000000"/>
                </w:tcBorders>
                <w:shd w:val="clear" w:color="auto" w:fill="auto"/>
                <w:noWrap/>
                <w:vAlign w:val="center"/>
              </w:tcPr>
            </w:tcPrChange>
          </w:tcPr>
          <w:p w14:paraId="7EAAB623"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序号</w:t>
            </w:r>
          </w:p>
        </w:tc>
        <w:tc>
          <w:tcPr>
            <w:tcW w:w="1836" w:type="dxa"/>
            <w:tcBorders>
              <w:top w:val="single" w:sz="8" w:space="0" w:color="000000"/>
              <w:left w:val="nil"/>
              <w:bottom w:val="single" w:sz="8" w:space="0" w:color="000000"/>
              <w:right w:val="single" w:sz="8" w:space="0" w:color="000000"/>
            </w:tcBorders>
            <w:shd w:val="clear" w:color="auto" w:fill="auto"/>
            <w:noWrap/>
            <w:vAlign w:val="center"/>
            <w:tcPrChange w:id="149" w:author="hong jie" w:date="2023-08-03T13:39:00Z">
              <w:tcPr>
                <w:tcW w:w="1665" w:type="dxa"/>
                <w:tcBorders>
                  <w:top w:val="single" w:sz="8" w:space="0" w:color="000000"/>
                  <w:left w:val="nil"/>
                  <w:bottom w:val="single" w:sz="8" w:space="0" w:color="000000"/>
                  <w:right w:val="single" w:sz="8" w:space="0" w:color="000000"/>
                </w:tcBorders>
                <w:shd w:val="clear" w:color="auto" w:fill="auto"/>
                <w:noWrap/>
                <w:vAlign w:val="center"/>
              </w:tcPr>
            </w:tcPrChange>
          </w:tcPr>
          <w:p w14:paraId="7EAAB624"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名称</w:t>
            </w:r>
          </w:p>
        </w:tc>
        <w:tc>
          <w:tcPr>
            <w:tcW w:w="2115" w:type="dxa"/>
            <w:tcBorders>
              <w:top w:val="single" w:sz="8" w:space="0" w:color="000000"/>
              <w:left w:val="nil"/>
              <w:bottom w:val="single" w:sz="8" w:space="0" w:color="000000"/>
              <w:right w:val="single" w:sz="8" w:space="0" w:color="000000"/>
            </w:tcBorders>
            <w:shd w:val="clear" w:color="auto" w:fill="auto"/>
            <w:noWrap/>
            <w:vAlign w:val="center"/>
            <w:tcPrChange w:id="150" w:author="hong jie" w:date="2023-08-03T13:39:00Z">
              <w:tcPr>
                <w:tcW w:w="2115" w:type="dxa"/>
                <w:tcBorders>
                  <w:top w:val="single" w:sz="8" w:space="0" w:color="000000"/>
                  <w:left w:val="nil"/>
                  <w:bottom w:val="single" w:sz="8" w:space="0" w:color="000000"/>
                  <w:right w:val="single" w:sz="8" w:space="0" w:color="000000"/>
                </w:tcBorders>
                <w:shd w:val="clear" w:color="auto" w:fill="auto"/>
                <w:noWrap/>
                <w:vAlign w:val="center"/>
              </w:tcPr>
            </w:tcPrChange>
          </w:tcPr>
          <w:p w14:paraId="7EAAB625"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主要零部件</w:t>
            </w:r>
          </w:p>
        </w:tc>
        <w:tc>
          <w:tcPr>
            <w:tcW w:w="2190" w:type="dxa"/>
            <w:tcBorders>
              <w:top w:val="single" w:sz="8" w:space="0" w:color="000000"/>
              <w:left w:val="nil"/>
              <w:bottom w:val="single" w:sz="8" w:space="0" w:color="000000"/>
              <w:right w:val="single" w:sz="8" w:space="0" w:color="000000"/>
            </w:tcBorders>
            <w:shd w:val="clear" w:color="auto" w:fill="auto"/>
            <w:noWrap/>
            <w:vAlign w:val="center"/>
            <w:tcPrChange w:id="151" w:author="hong jie" w:date="2023-08-03T13:39:00Z">
              <w:tcPr>
                <w:tcW w:w="2190" w:type="dxa"/>
                <w:tcBorders>
                  <w:top w:val="single" w:sz="8" w:space="0" w:color="000000"/>
                  <w:left w:val="nil"/>
                  <w:bottom w:val="single" w:sz="8" w:space="0" w:color="000000"/>
                  <w:right w:val="single" w:sz="8" w:space="0" w:color="000000"/>
                </w:tcBorders>
                <w:shd w:val="clear" w:color="auto" w:fill="auto"/>
                <w:noWrap/>
                <w:vAlign w:val="center"/>
              </w:tcPr>
            </w:tcPrChange>
          </w:tcPr>
          <w:p w14:paraId="7EAAB626"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数量（套）</w:t>
            </w:r>
          </w:p>
        </w:tc>
        <w:tc>
          <w:tcPr>
            <w:tcW w:w="1635" w:type="dxa"/>
            <w:tcBorders>
              <w:top w:val="single" w:sz="8" w:space="0" w:color="000000"/>
              <w:left w:val="nil"/>
              <w:bottom w:val="single" w:sz="8" w:space="0" w:color="000000"/>
              <w:right w:val="single" w:sz="8" w:space="0" w:color="000000"/>
            </w:tcBorders>
            <w:shd w:val="clear" w:color="auto" w:fill="auto"/>
            <w:noWrap/>
            <w:vAlign w:val="center"/>
            <w:tcPrChange w:id="152" w:author="hong jie" w:date="2023-08-03T13:39:00Z">
              <w:tcPr>
                <w:tcW w:w="1635" w:type="dxa"/>
                <w:tcBorders>
                  <w:top w:val="single" w:sz="8" w:space="0" w:color="000000"/>
                  <w:left w:val="nil"/>
                  <w:bottom w:val="single" w:sz="8" w:space="0" w:color="000000"/>
                  <w:right w:val="single" w:sz="8" w:space="0" w:color="000000"/>
                </w:tcBorders>
                <w:shd w:val="clear" w:color="auto" w:fill="auto"/>
                <w:noWrap/>
                <w:vAlign w:val="center"/>
              </w:tcPr>
            </w:tcPrChange>
          </w:tcPr>
          <w:p w14:paraId="7EAAB627"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单价（万）</w:t>
            </w:r>
          </w:p>
        </w:tc>
        <w:tc>
          <w:tcPr>
            <w:tcW w:w="1980" w:type="dxa"/>
            <w:tcBorders>
              <w:top w:val="single" w:sz="8" w:space="0" w:color="000000"/>
              <w:left w:val="nil"/>
              <w:bottom w:val="single" w:sz="8" w:space="0" w:color="000000"/>
              <w:right w:val="single" w:sz="8" w:space="0" w:color="000000"/>
            </w:tcBorders>
            <w:shd w:val="clear" w:color="auto" w:fill="auto"/>
            <w:noWrap/>
            <w:vAlign w:val="center"/>
            <w:tcPrChange w:id="153" w:author="hong jie" w:date="2023-08-03T13:39:00Z">
              <w:tcPr>
                <w:tcW w:w="1980" w:type="dxa"/>
                <w:tcBorders>
                  <w:top w:val="single" w:sz="8" w:space="0" w:color="000000"/>
                  <w:left w:val="nil"/>
                  <w:bottom w:val="single" w:sz="8" w:space="0" w:color="000000"/>
                  <w:right w:val="single" w:sz="8" w:space="0" w:color="000000"/>
                </w:tcBorders>
                <w:shd w:val="clear" w:color="auto" w:fill="auto"/>
                <w:noWrap/>
                <w:vAlign w:val="center"/>
              </w:tcPr>
            </w:tcPrChange>
          </w:tcPr>
          <w:p w14:paraId="7EAAB628"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总价（万）</w:t>
            </w:r>
          </w:p>
        </w:tc>
      </w:tr>
      <w:tr w:rsidR="0051459B" w14:paraId="7EAAB630" w14:textId="77777777" w:rsidTr="00F05FD7">
        <w:trPr>
          <w:trHeight w:val="540"/>
          <w:jc w:val="center"/>
          <w:trPrChange w:id="154" w:author="hong jie" w:date="2023-08-03T13:39:00Z">
            <w:trPr>
              <w:trHeight w:val="540"/>
              <w:jc w:val="center"/>
            </w:trPr>
          </w:trPrChange>
        </w:trPr>
        <w:tc>
          <w:tcPr>
            <w:tcW w:w="0" w:type="auto"/>
            <w:tcBorders>
              <w:top w:val="nil"/>
              <w:left w:val="single" w:sz="8" w:space="0" w:color="000000"/>
              <w:bottom w:val="single" w:sz="8" w:space="0" w:color="000000"/>
              <w:right w:val="single" w:sz="8" w:space="0" w:color="000000"/>
            </w:tcBorders>
            <w:shd w:val="clear" w:color="auto" w:fill="auto"/>
            <w:noWrap/>
            <w:vAlign w:val="center"/>
            <w:tcPrChange w:id="155" w:author="hong jie" w:date="2023-08-03T13:39:00Z">
              <w:tcPr>
                <w:tcW w:w="0" w:type="auto"/>
                <w:tcBorders>
                  <w:top w:val="nil"/>
                  <w:left w:val="single" w:sz="8" w:space="0" w:color="000000"/>
                  <w:bottom w:val="single" w:sz="8" w:space="0" w:color="000000"/>
                  <w:right w:val="single" w:sz="8" w:space="0" w:color="000000"/>
                </w:tcBorders>
                <w:shd w:val="clear" w:color="auto" w:fill="auto"/>
                <w:noWrap/>
                <w:vAlign w:val="center"/>
              </w:tcPr>
            </w:tcPrChange>
          </w:tcPr>
          <w:p w14:paraId="7EAAB62A"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1</w:t>
            </w:r>
          </w:p>
        </w:tc>
        <w:tc>
          <w:tcPr>
            <w:tcW w:w="0" w:type="auto"/>
            <w:tcBorders>
              <w:top w:val="nil"/>
              <w:left w:val="nil"/>
              <w:bottom w:val="single" w:sz="8" w:space="0" w:color="000000"/>
              <w:right w:val="single" w:sz="8" w:space="0" w:color="000000"/>
            </w:tcBorders>
            <w:shd w:val="clear" w:color="auto" w:fill="auto"/>
            <w:noWrap/>
            <w:vAlign w:val="center"/>
            <w:tcPrChange w:id="156"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2B"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机械臂</w:t>
            </w:r>
          </w:p>
        </w:tc>
        <w:tc>
          <w:tcPr>
            <w:tcW w:w="0" w:type="auto"/>
            <w:tcBorders>
              <w:top w:val="nil"/>
              <w:left w:val="nil"/>
              <w:bottom w:val="single" w:sz="8" w:space="0" w:color="000000"/>
              <w:right w:val="single" w:sz="8" w:space="0" w:color="000000"/>
            </w:tcBorders>
            <w:shd w:val="clear" w:color="auto" w:fill="auto"/>
            <w:noWrap/>
            <w:vAlign w:val="center"/>
            <w:tcPrChange w:id="157"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2C"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机械臂、控制箱</w:t>
            </w:r>
          </w:p>
        </w:tc>
        <w:tc>
          <w:tcPr>
            <w:tcW w:w="0" w:type="auto"/>
            <w:tcBorders>
              <w:top w:val="nil"/>
              <w:left w:val="nil"/>
              <w:bottom w:val="single" w:sz="8" w:space="0" w:color="000000"/>
              <w:right w:val="single" w:sz="8" w:space="0" w:color="000000"/>
            </w:tcBorders>
            <w:shd w:val="clear" w:color="auto" w:fill="auto"/>
            <w:noWrap/>
            <w:vAlign w:val="center"/>
            <w:tcPrChange w:id="158"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2D" w14:textId="70DE696B" w:rsidR="0051459B" w:rsidRDefault="00D60EEC">
            <w:pPr>
              <w:widowControl/>
              <w:jc w:val="center"/>
              <w:textAlignment w:val="center"/>
              <w:rPr>
                <w:rFonts w:ascii="宋体" w:hAnsi="宋体" w:cs="宋体"/>
                <w:color w:val="000000"/>
                <w:sz w:val="24"/>
                <w:szCs w:val="24"/>
              </w:rPr>
            </w:pPr>
            <w:del w:id="159" w:author="hong jie" w:date="2023-08-03T13:39:00Z">
              <w:r w:rsidDel="00F05FD7">
                <w:rPr>
                  <w:rFonts w:ascii="宋体" w:hAnsi="宋体" w:cs="宋体" w:hint="eastAsia"/>
                  <w:color w:val="000000"/>
                  <w:kern w:val="0"/>
                  <w:sz w:val="24"/>
                  <w:szCs w:val="24"/>
                  <w:lang w:bidi="ar"/>
                </w:rPr>
                <w:delText>10</w:delText>
              </w:r>
            </w:del>
            <w:ins w:id="160" w:author="hong jie" w:date="2023-08-03T13:39:00Z">
              <w:r w:rsidR="00F05FD7">
                <w:rPr>
                  <w:rFonts w:ascii="宋体" w:hAnsi="宋体" w:cs="宋体"/>
                  <w:color w:val="000000"/>
                  <w:kern w:val="0"/>
                  <w:sz w:val="24"/>
                  <w:szCs w:val="24"/>
                  <w:lang w:bidi="ar"/>
                </w:rPr>
                <w:t>1</w:t>
              </w:r>
            </w:ins>
          </w:p>
        </w:tc>
        <w:tc>
          <w:tcPr>
            <w:tcW w:w="0" w:type="auto"/>
            <w:tcBorders>
              <w:top w:val="nil"/>
              <w:left w:val="nil"/>
              <w:bottom w:val="single" w:sz="8" w:space="0" w:color="000000"/>
              <w:right w:val="single" w:sz="8" w:space="0" w:color="000000"/>
            </w:tcBorders>
            <w:shd w:val="clear" w:color="auto" w:fill="auto"/>
            <w:noWrap/>
            <w:vAlign w:val="center"/>
            <w:tcPrChange w:id="161"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2E"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20</w:t>
            </w:r>
          </w:p>
        </w:tc>
        <w:tc>
          <w:tcPr>
            <w:tcW w:w="0" w:type="auto"/>
            <w:tcBorders>
              <w:top w:val="nil"/>
              <w:left w:val="nil"/>
              <w:bottom w:val="single" w:sz="8" w:space="0" w:color="000000"/>
              <w:right w:val="single" w:sz="8" w:space="0" w:color="000000"/>
            </w:tcBorders>
            <w:shd w:val="clear" w:color="auto" w:fill="auto"/>
            <w:noWrap/>
            <w:vAlign w:val="center"/>
            <w:tcPrChange w:id="162"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2F" w14:textId="48CB9AF6" w:rsidR="0051459B" w:rsidRDefault="00F05FD7">
            <w:pPr>
              <w:widowControl/>
              <w:jc w:val="center"/>
              <w:textAlignment w:val="center"/>
              <w:rPr>
                <w:rFonts w:ascii="宋体" w:hAnsi="宋体" w:cs="宋体"/>
                <w:color w:val="000000"/>
                <w:sz w:val="24"/>
                <w:szCs w:val="24"/>
              </w:rPr>
            </w:pPr>
            <w:ins w:id="163" w:author="hong jie" w:date="2023-08-03T13:45:00Z">
              <w:r>
                <w:rPr>
                  <w:rFonts w:ascii="宋体" w:hAnsi="宋体" w:cs="宋体"/>
                  <w:color w:val="000000"/>
                  <w:kern w:val="0"/>
                  <w:sz w:val="24"/>
                  <w:szCs w:val="24"/>
                  <w:lang w:bidi="ar"/>
                </w:rPr>
                <w:t>20</w:t>
              </w:r>
            </w:ins>
            <w:del w:id="164" w:author="hong jie" w:date="2023-08-03T13:40:00Z">
              <w:r w:rsidR="00D60EEC" w:rsidDel="00F05FD7">
                <w:rPr>
                  <w:rFonts w:ascii="宋体" w:hAnsi="宋体" w:cs="宋体" w:hint="eastAsia"/>
                  <w:color w:val="000000"/>
                  <w:kern w:val="0"/>
                  <w:sz w:val="24"/>
                  <w:szCs w:val="24"/>
                  <w:lang w:bidi="ar"/>
                </w:rPr>
                <w:delText>200</w:delText>
              </w:r>
            </w:del>
          </w:p>
        </w:tc>
      </w:tr>
      <w:tr w:rsidR="00F05FD7" w14:paraId="58D942B2" w14:textId="77777777" w:rsidTr="00F05FD7">
        <w:trPr>
          <w:trHeight w:val="540"/>
          <w:jc w:val="center"/>
          <w:ins w:id="165" w:author="hong jie" w:date="2023-08-03T13:38:00Z"/>
          <w:trPrChange w:id="166" w:author="hong jie" w:date="2023-08-03T13:39:00Z">
            <w:trPr>
              <w:trHeight w:val="540"/>
              <w:jc w:val="center"/>
            </w:trPr>
          </w:trPrChange>
        </w:trPr>
        <w:tc>
          <w:tcPr>
            <w:tcW w:w="0" w:type="auto"/>
            <w:tcBorders>
              <w:top w:val="nil"/>
              <w:left w:val="single" w:sz="8" w:space="0" w:color="000000"/>
              <w:bottom w:val="single" w:sz="8" w:space="0" w:color="000000"/>
              <w:right w:val="single" w:sz="8" w:space="0" w:color="000000"/>
            </w:tcBorders>
            <w:shd w:val="clear" w:color="auto" w:fill="auto"/>
            <w:noWrap/>
            <w:vAlign w:val="center"/>
            <w:tcPrChange w:id="167" w:author="hong jie" w:date="2023-08-03T13:39:00Z">
              <w:tcPr>
                <w:tcW w:w="0" w:type="auto"/>
                <w:tcBorders>
                  <w:top w:val="nil"/>
                  <w:left w:val="single" w:sz="8" w:space="0" w:color="000000"/>
                  <w:bottom w:val="single" w:sz="8" w:space="0" w:color="000000"/>
                  <w:right w:val="single" w:sz="8" w:space="0" w:color="000000"/>
                </w:tcBorders>
                <w:shd w:val="clear" w:color="auto" w:fill="auto"/>
                <w:noWrap/>
                <w:vAlign w:val="center"/>
              </w:tcPr>
            </w:tcPrChange>
          </w:tcPr>
          <w:p w14:paraId="3846FDDD" w14:textId="70894E5B" w:rsidR="00F05FD7" w:rsidRDefault="00F05FD7">
            <w:pPr>
              <w:widowControl/>
              <w:jc w:val="center"/>
              <w:textAlignment w:val="center"/>
              <w:rPr>
                <w:ins w:id="168" w:author="hong jie" w:date="2023-08-03T13:38:00Z"/>
                <w:rFonts w:ascii="宋体" w:hAnsi="宋体" w:cs="宋体"/>
                <w:color w:val="000000"/>
                <w:kern w:val="0"/>
                <w:sz w:val="24"/>
                <w:szCs w:val="24"/>
                <w:lang w:bidi="ar"/>
              </w:rPr>
            </w:pPr>
            <w:ins w:id="169" w:author="hong jie" w:date="2023-08-03T13:39:00Z">
              <w:r>
                <w:rPr>
                  <w:rFonts w:ascii="宋体" w:hAnsi="宋体" w:cs="宋体" w:hint="eastAsia"/>
                  <w:color w:val="000000"/>
                  <w:kern w:val="0"/>
                  <w:sz w:val="24"/>
                  <w:szCs w:val="24"/>
                  <w:lang w:bidi="ar"/>
                </w:rPr>
                <w:t>2</w:t>
              </w:r>
            </w:ins>
          </w:p>
        </w:tc>
        <w:tc>
          <w:tcPr>
            <w:tcW w:w="0" w:type="auto"/>
            <w:tcBorders>
              <w:top w:val="nil"/>
              <w:left w:val="nil"/>
              <w:bottom w:val="single" w:sz="8" w:space="0" w:color="000000"/>
              <w:right w:val="single" w:sz="8" w:space="0" w:color="000000"/>
            </w:tcBorders>
            <w:shd w:val="clear" w:color="auto" w:fill="auto"/>
            <w:noWrap/>
            <w:vAlign w:val="center"/>
            <w:tcPrChange w:id="170"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1685D8F6" w14:textId="3A76B0D7" w:rsidR="00F05FD7" w:rsidDel="003069F5" w:rsidRDefault="00F05FD7">
            <w:pPr>
              <w:widowControl/>
              <w:jc w:val="center"/>
              <w:textAlignment w:val="center"/>
              <w:rPr>
                <w:ins w:id="171" w:author="hong jie" w:date="2023-08-03T13:38:00Z"/>
                <w:rFonts w:ascii="宋体" w:hAnsi="宋体" w:cs="宋体"/>
                <w:color w:val="000000"/>
                <w:kern w:val="0"/>
                <w:sz w:val="24"/>
                <w:szCs w:val="24"/>
                <w:lang w:bidi="ar"/>
              </w:rPr>
            </w:pPr>
            <w:ins w:id="172" w:author="hong jie" w:date="2023-08-03T13:39:00Z">
              <w:r>
                <w:rPr>
                  <w:rFonts w:ascii="宋体" w:hAnsi="宋体" w:cs="宋体" w:hint="eastAsia"/>
                  <w:color w:val="000000"/>
                  <w:kern w:val="0"/>
                  <w:sz w:val="24"/>
                  <w:szCs w:val="24"/>
                  <w:lang w:bidi="ar"/>
                </w:rPr>
                <w:t>双目相机</w:t>
              </w:r>
            </w:ins>
          </w:p>
        </w:tc>
        <w:tc>
          <w:tcPr>
            <w:tcW w:w="0" w:type="auto"/>
            <w:tcBorders>
              <w:top w:val="nil"/>
              <w:left w:val="nil"/>
              <w:bottom w:val="single" w:sz="8" w:space="0" w:color="000000"/>
              <w:right w:val="single" w:sz="8" w:space="0" w:color="000000"/>
            </w:tcBorders>
            <w:shd w:val="clear" w:color="auto" w:fill="auto"/>
            <w:noWrap/>
            <w:vAlign w:val="center"/>
            <w:tcPrChange w:id="173"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27E10865" w14:textId="481651F7" w:rsidR="00F05FD7" w:rsidRDefault="00F05FD7">
            <w:pPr>
              <w:widowControl/>
              <w:jc w:val="center"/>
              <w:textAlignment w:val="center"/>
              <w:rPr>
                <w:ins w:id="174" w:author="hong jie" w:date="2023-08-03T13:38:00Z"/>
                <w:rFonts w:ascii="宋体" w:hAnsi="宋体" w:cs="宋体"/>
                <w:color w:val="000000"/>
                <w:kern w:val="0"/>
                <w:sz w:val="24"/>
                <w:szCs w:val="24"/>
                <w:lang w:bidi="ar"/>
              </w:rPr>
            </w:pPr>
            <w:ins w:id="175" w:author="hong jie" w:date="2023-08-03T13:39:00Z">
              <w:r>
                <w:rPr>
                  <w:rFonts w:ascii="宋体" w:hAnsi="宋体" w:cs="宋体" w:hint="eastAsia"/>
                  <w:color w:val="000000"/>
                  <w:kern w:val="0"/>
                  <w:sz w:val="24"/>
                  <w:szCs w:val="24"/>
                  <w:lang w:bidi="ar"/>
                </w:rPr>
                <w:t>/</w:t>
              </w:r>
            </w:ins>
          </w:p>
        </w:tc>
        <w:tc>
          <w:tcPr>
            <w:tcW w:w="0" w:type="auto"/>
            <w:tcBorders>
              <w:top w:val="nil"/>
              <w:left w:val="nil"/>
              <w:bottom w:val="single" w:sz="8" w:space="0" w:color="000000"/>
              <w:right w:val="single" w:sz="8" w:space="0" w:color="000000"/>
            </w:tcBorders>
            <w:shd w:val="clear" w:color="auto" w:fill="auto"/>
            <w:noWrap/>
            <w:vAlign w:val="center"/>
            <w:tcPrChange w:id="176"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F0BD8EA" w14:textId="71E14313" w:rsidR="00F05FD7" w:rsidRDefault="00F05FD7">
            <w:pPr>
              <w:widowControl/>
              <w:jc w:val="center"/>
              <w:textAlignment w:val="center"/>
              <w:rPr>
                <w:ins w:id="177" w:author="hong jie" w:date="2023-08-03T13:38:00Z"/>
                <w:rFonts w:ascii="宋体" w:hAnsi="宋体" w:cs="宋体"/>
                <w:color w:val="000000"/>
                <w:kern w:val="0"/>
                <w:sz w:val="24"/>
                <w:szCs w:val="24"/>
                <w:lang w:bidi="ar"/>
              </w:rPr>
            </w:pPr>
            <w:ins w:id="178" w:author="hong jie" w:date="2023-08-03T13:39:00Z">
              <w:r>
                <w:rPr>
                  <w:rFonts w:ascii="宋体" w:hAnsi="宋体" w:cs="宋体" w:hint="eastAsia"/>
                  <w:color w:val="000000"/>
                  <w:kern w:val="0"/>
                  <w:sz w:val="24"/>
                  <w:szCs w:val="24"/>
                  <w:lang w:bidi="ar"/>
                </w:rPr>
                <w:t>1</w:t>
              </w:r>
            </w:ins>
          </w:p>
        </w:tc>
        <w:tc>
          <w:tcPr>
            <w:tcW w:w="0" w:type="auto"/>
            <w:tcBorders>
              <w:top w:val="nil"/>
              <w:left w:val="nil"/>
              <w:bottom w:val="single" w:sz="8" w:space="0" w:color="000000"/>
              <w:right w:val="single" w:sz="8" w:space="0" w:color="000000"/>
            </w:tcBorders>
            <w:shd w:val="clear" w:color="auto" w:fill="auto"/>
            <w:noWrap/>
            <w:vAlign w:val="center"/>
            <w:tcPrChange w:id="179"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048D7B21" w14:textId="725B34D4" w:rsidR="00F05FD7" w:rsidRDefault="00F05FD7">
            <w:pPr>
              <w:widowControl/>
              <w:jc w:val="center"/>
              <w:textAlignment w:val="center"/>
              <w:rPr>
                <w:ins w:id="180" w:author="hong jie" w:date="2023-08-03T13:38:00Z"/>
                <w:rFonts w:ascii="宋体" w:hAnsi="宋体" w:cs="宋体"/>
                <w:color w:val="000000"/>
                <w:kern w:val="0"/>
                <w:sz w:val="24"/>
                <w:szCs w:val="24"/>
                <w:lang w:bidi="ar"/>
              </w:rPr>
            </w:pPr>
            <w:ins w:id="181" w:author="hong jie" w:date="2023-08-03T13:42:00Z">
              <w:r>
                <w:rPr>
                  <w:rFonts w:ascii="宋体" w:hAnsi="宋体" w:cs="宋体" w:hint="eastAsia"/>
                  <w:color w:val="000000"/>
                  <w:kern w:val="0"/>
                  <w:sz w:val="24"/>
                  <w:szCs w:val="24"/>
                  <w:lang w:bidi="ar"/>
                </w:rPr>
                <w:t>2</w:t>
              </w:r>
              <w:r>
                <w:rPr>
                  <w:rFonts w:ascii="宋体" w:hAnsi="宋体" w:cs="宋体"/>
                  <w:color w:val="000000"/>
                  <w:kern w:val="0"/>
                  <w:sz w:val="24"/>
                  <w:szCs w:val="24"/>
                  <w:lang w:bidi="ar"/>
                </w:rPr>
                <w:t>0</w:t>
              </w:r>
            </w:ins>
          </w:p>
        </w:tc>
        <w:tc>
          <w:tcPr>
            <w:tcW w:w="0" w:type="auto"/>
            <w:tcBorders>
              <w:top w:val="nil"/>
              <w:left w:val="nil"/>
              <w:bottom w:val="single" w:sz="8" w:space="0" w:color="000000"/>
              <w:right w:val="single" w:sz="8" w:space="0" w:color="000000"/>
            </w:tcBorders>
            <w:shd w:val="clear" w:color="auto" w:fill="auto"/>
            <w:noWrap/>
            <w:vAlign w:val="center"/>
            <w:tcPrChange w:id="182"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42B946AD" w14:textId="58DB0A1A" w:rsidR="00F05FD7" w:rsidRDefault="00F05FD7">
            <w:pPr>
              <w:widowControl/>
              <w:jc w:val="center"/>
              <w:textAlignment w:val="center"/>
              <w:rPr>
                <w:ins w:id="183" w:author="hong jie" w:date="2023-08-03T13:38:00Z"/>
                <w:rFonts w:ascii="宋体" w:hAnsi="宋体" w:cs="宋体"/>
                <w:color w:val="000000"/>
                <w:kern w:val="0"/>
                <w:sz w:val="24"/>
                <w:szCs w:val="24"/>
                <w:lang w:bidi="ar"/>
              </w:rPr>
            </w:pPr>
            <w:ins w:id="184" w:author="hong jie" w:date="2023-08-03T13:45:00Z">
              <w:r>
                <w:rPr>
                  <w:rFonts w:ascii="宋体" w:hAnsi="宋体" w:cs="宋体" w:hint="eastAsia"/>
                  <w:color w:val="000000"/>
                  <w:kern w:val="0"/>
                  <w:sz w:val="24"/>
                  <w:szCs w:val="24"/>
                  <w:lang w:bidi="ar"/>
                </w:rPr>
                <w:t>2</w:t>
              </w:r>
              <w:r>
                <w:rPr>
                  <w:rFonts w:ascii="宋体" w:hAnsi="宋体" w:cs="宋体"/>
                  <w:color w:val="000000"/>
                  <w:kern w:val="0"/>
                  <w:sz w:val="24"/>
                  <w:szCs w:val="24"/>
                  <w:lang w:bidi="ar"/>
                </w:rPr>
                <w:t>0</w:t>
              </w:r>
            </w:ins>
          </w:p>
        </w:tc>
      </w:tr>
      <w:tr w:rsidR="00F05FD7" w14:paraId="3BCC16D6" w14:textId="77777777" w:rsidTr="00F05FD7">
        <w:trPr>
          <w:trHeight w:val="540"/>
          <w:jc w:val="center"/>
          <w:ins w:id="185" w:author="hong jie" w:date="2023-08-03T13:39:00Z"/>
        </w:trPr>
        <w:tc>
          <w:tcPr>
            <w:tcW w:w="0" w:type="auto"/>
            <w:tcBorders>
              <w:top w:val="nil"/>
              <w:left w:val="single" w:sz="8" w:space="0" w:color="000000"/>
              <w:bottom w:val="single" w:sz="8" w:space="0" w:color="000000"/>
              <w:right w:val="single" w:sz="8" w:space="0" w:color="000000"/>
            </w:tcBorders>
            <w:shd w:val="clear" w:color="auto" w:fill="auto"/>
            <w:noWrap/>
            <w:vAlign w:val="center"/>
          </w:tcPr>
          <w:p w14:paraId="26CD1231" w14:textId="7A7872FC" w:rsidR="00F05FD7" w:rsidRDefault="00F05FD7">
            <w:pPr>
              <w:widowControl/>
              <w:jc w:val="center"/>
              <w:textAlignment w:val="center"/>
              <w:rPr>
                <w:ins w:id="186" w:author="hong jie" w:date="2023-08-03T13:39:00Z"/>
                <w:rFonts w:ascii="宋体" w:hAnsi="宋体" w:cs="宋体"/>
                <w:color w:val="000000"/>
                <w:kern w:val="0"/>
                <w:sz w:val="24"/>
                <w:szCs w:val="24"/>
                <w:lang w:bidi="ar"/>
              </w:rPr>
            </w:pPr>
            <w:ins w:id="187" w:author="hong jie" w:date="2023-08-03T13:45:00Z">
              <w:r>
                <w:rPr>
                  <w:rFonts w:ascii="宋体" w:hAnsi="宋体" w:cs="宋体" w:hint="eastAsia"/>
                  <w:color w:val="000000"/>
                  <w:kern w:val="0"/>
                  <w:sz w:val="24"/>
                  <w:szCs w:val="24"/>
                  <w:lang w:bidi="ar"/>
                </w:rPr>
                <w:t>3</w:t>
              </w:r>
            </w:ins>
          </w:p>
        </w:tc>
        <w:tc>
          <w:tcPr>
            <w:tcW w:w="0" w:type="auto"/>
            <w:tcBorders>
              <w:top w:val="nil"/>
              <w:left w:val="nil"/>
              <w:bottom w:val="single" w:sz="8" w:space="0" w:color="000000"/>
              <w:right w:val="single" w:sz="8" w:space="0" w:color="000000"/>
            </w:tcBorders>
            <w:shd w:val="clear" w:color="auto" w:fill="auto"/>
            <w:noWrap/>
            <w:vAlign w:val="center"/>
          </w:tcPr>
          <w:p w14:paraId="243FA46A" w14:textId="16271B73" w:rsidR="00F05FD7" w:rsidDel="003069F5" w:rsidRDefault="00F05FD7">
            <w:pPr>
              <w:widowControl/>
              <w:jc w:val="center"/>
              <w:textAlignment w:val="center"/>
              <w:rPr>
                <w:ins w:id="188" w:author="hong jie" w:date="2023-08-03T13:39:00Z"/>
                <w:rFonts w:ascii="宋体" w:hAnsi="宋体" w:cs="宋体"/>
                <w:color w:val="000000"/>
                <w:kern w:val="0"/>
                <w:sz w:val="24"/>
                <w:szCs w:val="24"/>
                <w:lang w:bidi="ar"/>
              </w:rPr>
            </w:pPr>
            <w:ins w:id="189" w:author="hong jie" w:date="2023-08-03T13:39:00Z">
              <w:r>
                <w:rPr>
                  <w:rFonts w:ascii="宋体" w:hAnsi="宋体" w:cs="宋体" w:hint="eastAsia"/>
                  <w:color w:val="000000"/>
                  <w:kern w:val="0"/>
                  <w:sz w:val="24"/>
                  <w:szCs w:val="24"/>
                  <w:lang w:bidi="ar"/>
                </w:rPr>
                <w:t>双目吊臂</w:t>
              </w:r>
            </w:ins>
          </w:p>
        </w:tc>
        <w:tc>
          <w:tcPr>
            <w:tcW w:w="0" w:type="auto"/>
            <w:tcBorders>
              <w:top w:val="nil"/>
              <w:left w:val="nil"/>
              <w:bottom w:val="single" w:sz="8" w:space="0" w:color="000000"/>
              <w:right w:val="single" w:sz="8" w:space="0" w:color="000000"/>
            </w:tcBorders>
            <w:shd w:val="clear" w:color="auto" w:fill="auto"/>
            <w:noWrap/>
            <w:vAlign w:val="center"/>
          </w:tcPr>
          <w:p w14:paraId="38933C57" w14:textId="22A78104" w:rsidR="00F05FD7" w:rsidRDefault="00F05FD7">
            <w:pPr>
              <w:widowControl/>
              <w:jc w:val="center"/>
              <w:textAlignment w:val="center"/>
              <w:rPr>
                <w:ins w:id="190" w:author="hong jie" w:date="2023-08-03T13:39:00Z"/>
                <w:rFonts w:ascii="宋体" w:hAnsi="宋体" w:cs="宋体"/>
                <w:color w:val="000000"/>
                <w:kern w:val="0"/>
                <w:sz w:val="24"/>
                <w:szCs w:val="24"/>
                <w:lang w:bidi="ar"/>
              </w:rPr>
            </w:pPr>
            <w:ins w:id="191" w:author="hong jie" w:date="2023-08-03T13:39:00Z">
              <w:r>
                <w:rPr>
                  <w:rFonts w:ascii="宋体" w:hAnsi="宋体" w:cs="宋体" w:hint="eastAsia"/>
                  <w:color w:val="000000"/>
                  <w:kern w:val="0"/>
                  <w:sz w:val="24"/>
                  <w:szCs w:val="24"/>
                  <w:lang w:bidi="ar"/>
                </w:rPr>
                <w:t>/</w:t>
              </w:r>
            </w:ins>
          </w:p>
        </w:tc>
        <w:tc>
          <w:tcPr>
            <w:tcW w:w="0" w:type="auto"/>
            <w:tcBorders>
              <w:top w:val="nil"/>
              <w:left w:val="nil"/>
              <w:bottom w:val="single" w:sz="8" w:space="0" w:color="000000"/>
              <w:right w:val="single" w:sz="8" w:space="0" w:color="000000"/>
            </w:tcBorders>
            <w:shd w:val="clear" w:color="auto" w:fill="auto"/>
            <w:noWrap/>
            <w:vAlign w:val="center"/>
          </w:tcPr>
          <w:p w14:paraId="037EBA8A" w14:textId="72B47823" w:rsidR="00F05FD7" w:rsidDel="00F05FD7" w:rsidRDefault="00F05FD7">
            <w:pPr>
              <w:widowControl/>
              <w:jc w:val="center"/>
              <w:textAlignment w:val="center"/>
              <w:rPr>
                <w:ins w:id="192" w:author="hong jie" w:date="2023-08-03T13:39:00Z"/>
                <w:rFonts w:ascii="宋体" w:hAnsi="宋体" w:cs="宋体"/>
                <w:color w:val="000000"/>
                <w:kern w:val="0"/>
                <w:sz w:val="24"/>
                <w:szCs w:val="24"/>
                <w:lang w:bidi="ar"/>
              </w:rPr>
            </w:pPr>
            <w:ins w:id="193" w:author="hong jie" w:date="2023-08-03T13:39:00Z">
              <w:r>
                <w:rPr>
                  <w:rFonts w:ascii="宋体" w:hAnsi="宋体" w:cs="宋体" w:hint="eastAsia"/>
                  <w:color w:val="000000"/>
                  <w:kern w:val="0"/>
                  <w:sz w:val="24"/>
                  <w:szCs w:val="24"/>
                  <w:lang w:bidi="ar"/>
                </w:rPr>
                <w:t>1</w:t>
              </w:r>
            </w:ins>
          </w:p>
        </w:tc>
        <w:tc>
          <w:tcPr>
            <w:tcW w:w="0" w:type="auto"/>
            <w:tcBorders>
              <w:top w:val="nil"/>
              <w:left w:val="nil"/>
              <w:bottom w:val="single" w:sz="8" w:space="0" w:color="000000"/>
              <w:right w:val="single" w:sz="8" w:space="0" w:color="000000"/>
            </w:tcBorders>
            <w:shd w:val="clear" w:color="auto" w:fill="auto"/>
            <w:noWrap/>
            <w:vAlign w:val="center"/>
          </w:tcPr>
          <w:p w14:paraId="2FC6E6F2" w14:textId="0FC01E6F" w:rsidR="00F05FD7" w:rsidRDefault="00F05FD7">
            <w:pPr>
              <w:widowControl/>
              <w:jc w:val="center"/>
              <w:textAlignment w:val="center"/>
              <w:rPr>
                <w:ins w:id="194" w:author="hong jie" w:date="2023-08-03T13:39:00Z"/>
                <w:rFonts w:ascii="宋体" w:hAnsi="宋体" w:cs="宋体"/>
                <w:color w:val="000000"/>
                <w:kern w:val="0"/>
                <w:sz w:val="24"/>
                <w:szCs w:val="24"/>
                <w:lang w:bidi="ar"/>
              </w:rPr>
            </w:pPr>
            <w:ins w:id="195" w:author="hong jie" w:date="2023-08-03T13:42:00Z">
              <w:r>
                <w:rPr>
                  <w:rFonts w:ascii="宋体" w:hAnsi="宋体" w:cs="宋体" w:hint="eastAsia"/>
                  <w:color w:val="000000"/>
                  <w:kern w:val="0"/>
                  <w:sz w:val="24"/>
                  <w:szCs w:val="24"/>
                  <w:lang w:bidi="ar"/>
                </w:rPr>
                <w:t>0</w:t>
              </w:r>
              <w:r>
                <w:rPr>
                  <w:rFonts w:ascii="宋体" w:hAnsi="宋体" w:cs="宋体"/>
                  <w:color w:val="000000"/>
                  <w:kern w:val="0"/>
                  <w:sz w:val="24"/>
                  <w:szCs w:val="24"/>
                  <w:lang w:bidi="ar"/>
                </w:rPr>
                <w:t>.5</w:t>
              </w:r>
            </w:ins>
          </w:p>
        </w:tc>
        <w:tc>
          <w:tcPr>
            <w:tcW w:w="0" w:type="auto"/>
            <w:tcBorders>
              <w:top w:val="nil"/>
              <w:left w:val="nil"/>
              <w:bottom w:val="single" w:sz="8" w:space="0" w:color="000000"/>
              <w:right w:val="single" w:sz="8" w:space="0" w:color="000000"/>
            </w:tcBorders>
            <w:shd w:val="clear" w:color="auto" w:fill="auto"/>
            <w:noWrap/>
            <w:vAlign w:val="center"/>
          </w:tcPr>
          <w:p w14:paraId="7C96AF32" w14:textId="053B87B8" w:rsidR="00F05FD7" w:rsidRDefault="00F05FD7">
            <w:pPr>
              <w:widowControl/>
              <w:jc w:val="center"/>
              <w:textAlignment w:val="center"/>
              <w:rPr>
                <w:ins w:id="196" w:author="hong jie" w:date="2023-08-03T13:39:00Z"/>
                <w:rFonts w:ascii="宋体" w:hAnsi="宋体" w:cs="宋体"/>
                <w:color w:val="000000"/>
                <w:kern w:val="0"/>
                <w:sz w:val="24"/>
                <w:szCs w:val="24"/>
                <w:lang w:bidi="ar"/>
              </w:rPr>
            </w:pPr>
            <w:ins w:id="197" w:author="hong jie" w:date="2023-08-03T13:45:00Z">
              <w:r>
                <w:rPr>
                  <w:rFonts w:ascii="宋体" w:hAnsi="宋体" w:cs="宋体" w:hint="eastAsia"/>
                  <w:color w:val="000000"/>
                  <w:kern w:val="0"/>
                  <w:sz w:val="24"/>
                  <w:szCs w:val="24"/>
                  <w:lang w:bidi="ar"/>
                </w:rPr>
                <w:t>0</w:t>
              </w:r>
              <w:r>
                <w:rPr>
                  <w:rFonts w:ascii="宋体" w:hAnsi="宋体" w:cs="宋体"/>
                  <w:color w:val="000000"/>
                  <w:kern w:val="0"/>
                  <w:sz w:val="24"/>
                  <w:szCs w:val="24"/>
                  <w:lang w:bidi="ar"/>
                </w:rPr>
                <w:t>.5</w:t>
              </w:r>
            </w:ins>
          </w:p>
        </w:tc>
      </w:tr>
      <w:tr w:rsidR="0051459B" w14:paraId="7EAAB637" w14:textId="77777777" w:rsidTr="00F05FD7">
        <w:trPr>
          <w:trHeight w:val="540"/>
          <w:jc w:val="center"/>
          <w:trPrChange w:id="198" w:author="hong jie" w:date="2023-08-03T13:39:00Z">
            <w:trPr>
              <w:trHeight w:val="540"/>
              <w:jc w:val="center"/>
            </w:trPr>
          </w:trPrChange>
        </w:trPr>
        <w:tc>
          <w:tcPr>
            <w:tcW w:w="0" w:type="auto"/>
            <w:tcBorders>
              <w:top w:val="nil"/>
              <w:left w:val="single" w:sz="8" w:space="0" w:color="000000"/>
              <w:bottom w:val="single" w:sz="8" w:space="0" w:color="000000"/>
              <w:right w:val="single" w:sz="8" w:space="0" w:color="000000"/>
            </w:tcBorders>
            <w:shd w:val="clear" w:color="auto" w:fill="auto"/>
            <w:noWrap/>
            <w:vAlign w:val="center"/>
            <w:tcPrChange w:id="199" w:author="hong jie" w:date="2023-08-03T13:39:00Z">
              <w:tcPr>
                <w:tcW w:w="0" w:type="auto"/>
                <w:tcBorders>
                  <w:top w:val="nil"/>
                  <w:left w:val="single" w:sz="8" w:space="0" w:color="000000"/>
                  <w:bottom w:val="single" w:sz="8" w:space="0" w:color="000000"/>
                  <w:right w:val="single" w:sz="8" w:space="0" w:color="000000"/>
                </w:tcBorders>
                <w:shd w:val="clear" w:color="auto" w:fill="auto"/>
                <w:noWrap/>
                <w:vAlign w:val="center"/>
              </w:tcPr>
            </w:tcPrChange>
          </w:tcPr>
          <w:p w14:paraId="7EAAB631" w14:textId="717D0DE7" w:rsidR="0051459B" w:rsidRDefault="00F05FD7">
            <w:pPr>
              <w:widowControl/>
              <w:jc w:val="center"/>
              <w:textAlignment w:val="center"/>
              <w:rPr>
                <w:rFonts w:ascii="宋体" w:hAnsi="宋体" w:cs="宋体"/>
                <w:color w:val="000000"/>
                <w:sz w:val="24"/>
                <w:szCs w:val="24"/>
              </w:rPr>
            </w:pPr>
            <w:ins w:id="200" w:author="hong jie" w:date="2023-08-03T13:45:00Z">
              <w:r>
                <w:rPr>
                  <w:rFonts w:ascii="宋体" w:hAnsi="宋体" w:cs="宋体"/>
                  <w:color w:val="000000"/>
                  <w:kern w:val="0"/>
                  <w:sz w:val="24"/>
                  <w:szCs w:val="24"/>
                  <w:lang w:bidi="ar"/>
                </w:rPr>
                <w:t>4</w:t>
              </w:r>
            </w:ins>
            <w:del w:id="201" w:author="hong jie" w:date="2023-08-03T13:45:00Z">
              <w:r w:rsidR="00D60EEC" w:rsidDel="00F05FD7">
                <w:rPr>
                  <w:rFonts w:ascii="宋体" w:hAnsi="宋体" w:cs="宋体" w:hint="eastAsia"/>
                  <w:color w:val="000000"/>
                  <w:kern w:val="0"/>
                  <w:sz w:val="24"/>
                  <w:szCs w:val="24"/>
                  <w:lang w:bidi="ar"/>
                </w:rPr>
                <w:delText>2</w:delText>
              </w:r>
            </w:del>
          </w:p>
        </w:tc>
        <w:tc>
          <w:tcPr>
            <w:tcW w:w="0" w:type="auto"/>
            <w:tcBorders>
              <w:top w:val="nil"/>
              <w:left w:val="nil"/>
              <w:bottom w:val="single" w:sz="8" w:space="0" w:color="000000"/>
              <w:right w:val="single" w:sz="8" w:space="0" w:color="000000"/>
            </w:tcBorders>
            <w:shd w:val="clear" w:color="auto" w:fill="auto"/>
            <w:noWrap/>
            <w:vAlign w:val="center"/>
            <w:tcPrChange w:id="202"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32" w14:textId="7A828D65" w:rsidR="0051459B" w:rsidRDefault="00D60EEC">
            <w:pPr>
              <w:widowControl/>
              <w:jc w:val="center"/>
              <w:textAlignment w:val="center"/>
              <w:rPr>
                <w:rFonts w:ascii="宋体" w:hAnsi="宋体" w:cs="宋体"/>
                <w:color w:val="000000"/>
                <w:sz w:val="24"/>
                <w:szCs w:val="24"/>
              </w:rPr>
            </w:pPr>
            <w:del w:id="203" w:author="hong jie" w:date="2023-08-03T13:23:00Z">
              <w:r w:rsidDel="003069F5">
                <w:rPr>
                  <w:rFonts w:ascii="宋体" w:hAnsi="宋体" w:cs="宋体" w:hint="eastAsia"/>
                  <w:color w:val="000000"/>
                  <w:kern w:val="0"/>
                  <w:sz w:val="24"/>
                  <w:szCs w:val="24"/>
                  <w:lang w:bidi="ar"/>
                </w:rPr>
                <w:delText>PC机</w:delText>
              </w:r>
            </w:del>
            <w:ins w:id="204" w:author="hong jie" w:date="2023-08-03T13:23:00Z">
              <w:r w:rsidR="003069F5">
                <w:rPr>
                  <w:rFonts w:ascii="宋体" w:hAnsi="宋体" w:cs="宋体" w:hint="eastAsia"/>
                  <w:color w:val="000000"/>
                  <w:kern w:val="0"/>
                  <w:sz w:val="24"/>
                  <w:szCs w:val="24"/>
                  <w:lang w:bidi="ar"/>
                </w:rPr>
                <w:t>主机</w:t>
              </w:r>
            </w:ins>
          </w:p>
        </w:tc>
        <w:tc>
          <w:tcPr>
            <w:tcW w:w="0" w:type="auto"/>
            <w:tcBorders>
              <w:top w:val="nil"/>
              <w:left w:val="nil"/>
              <w:bottom w:val="single" w:sz="8" w:space="0" w:color="000000"/>
              <w:right w:val="single" w:sz="8" w:space="0" w:color="000000"/>
            </w:tcBorders>
            <w:shd w:val="clear" w:color="auto" w:fill="auto"/>
            <w:noWrap/>
            <w:vAlign w:val="center"/>
            <w:tcPrChange w:id="205"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33"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w:t>
            </w:r>
          </w:p>
        </w:tc>
        <w:tc>
          <w:tcPr>
            <w:tcW w:w="0" w:type="auto"/>
            <w:tcBorders>
              <w:top w:val="nil"/>
              <w:left w:val="nil"/>
              <w:bottom w:val="single" w:sz="8" w:space="0" w:color="000000"/>
              <w:right w:val="single" w:sz="8" w:space="0" w:color="000000"/>
            </w:tcBorders>
            <w:shd w:val="clear" w:color="auto" w:fill="auto"/>
            <w:noWrap/>
            <w:vAlign w:val="center"/>
            <w:tcPrChange w:id="206"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34" w14:textId="5C9BA38E" w:rsidR="0051459B" w:rsidRDefault="00D60EEC">
            <w:pPr>
              <w:widowControl/>
              <w:jc w:val="center"/>
              <w:textAlignment w:val="center"/>
              <w:rPr>
                <w:rFonts w:ascii="宋体" w:hAnsi="宋体" w:cs="宋体"/>
                <w:color w:val="000000"/>
                <w:sz w:val="24"/>
                <w:szCs w:val="24"/>
              </w:rPr>
            </w:pPr>
            <w:del w:id="207" w:author="hong jie" w:date="2023-08-03T13:39:00Z">
              <w:r w:rsidDel="00F05FD7">
                <w:rPr>
                  <w:rFonts w:ascii="宋体" w:hAnsi="宋体" w:cs="宋体" w:hint="eastAsia"/>
                  <w:color w:val="000000"/>
                  <w:kern w:val="0"/>
                  <w:sz w:val="24"/>
                  <w:szCs w:val="24"/>
                  <w:lang w:bidi="ar"/>
                </w:rPr>
                <w:delText>10</w:delText>
              </w:r>
            </w:del>
            <w:ins w:id="208" w:author="hong jie" w:date="2023-08-03T13:39:00Z">
              <w:r w:rsidR="00F05FD7">
                <w:rPr>
                  <w:rFonts w:ascii="宋体" w:hAnsi="宋体" w:cs="宋体"/>
                  <w:color w:val="000000"/>
                  <w:kern w:val="0"/>
                  <w:sz w:val="24"/>
                  <w:szCs w:val="24"/>
                  <w:lang w:bidi="ar"/>
                </w:rPr>
                <w:t>1</w:t>
              </w:r>
            </w:ins>
          </w:p>
        </w:tc>
        <w:tc>
          <w:tcPr>
            <w:tcW w:w="0" w:type="auto"/>
            <w:tcBorders>
              <w:top w:val="nil"/>
              <w:left w:val="nil"/>
              <w:bottom w:val="single" w:sz="8" w:space="0" w:color="000000"/>
              <w:right w:val="single" w:sz="8" w:space="0" w:color="000000"/>
            </w:tcBorders>
            <w:shd w:val="clear" w:color="auto" w:fill="auto"/>
            <w:noWrap/>
            <w:vAlign w:val="center"/>
            <w:tcPrChange w:id="209"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35"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2</w:t>
            </w:r>
          </w:p>
        </w:tc>
        <w:tc>
          <w:tcPr>
            <w:tcW w:w="0" w:type="auto"/>
            <w:tcBorders>
              <w:top w:val="nil"/>
              <w:left w:val="nil"/>
              <w:bottom w:val="single" w:sz="8" w:space="0" w:color="000000"/>
              <w:right w:val="single" w:sz="8" w:space="0" w:color="000000"/>
            </w:tcBorders>
            <w:shd w:val="clear" w:color="auto" w:fill="auto"/>
            <w:noWrap/>
            <w:vAlign w:val="center"/>
            <w:tcPrChange w:id="210"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36" w14:textId="759EF08E" w:rsidR="0051459B" w:rsidRDefault="00F05FD7">
            <w:pPr>
              <w:widowControl/>
              <w:jc w:val="center"/>
              <w:textAlignment w:val="center"/>
              <w:rPr>
                <w:rFonts w:ascii="宋体" w:hAnsi="宋体" w:cs="宋体"/>
                <w:color w:val="000000"/>
                <w:sz w:val="24"/>
                <w:szCs w:val="24"/>
              </w:rPr>
            </w:pPr>
            <w:ins w:id="211" w:author="hong jie" w:date="2023-08-03T13:45:00Z">
              <w:r>
                <w:rPr>
                  <w:rFonts w:ascii="宋体" w:hAnsi="宋体" w:cs="宋体"/>
                  <w:color w:val="000000"/>
                  <w:kern w:val="0"/>
                  <w:sz w:val="24"/>
                  <w:szCs w:val="24"/>
                  <w:lang w:bidi="ar"/>
                </w:rPr>
                <w:t>2</w:t>
              </w:r>
            </w:ins>
            <w:del w:id="212" w:author="hong jie" w:date="2023-08-03T13:40:00Z">
              <w:r w:rsidR="00D60EEC" w:rsidDel="00F05FD7">
                <w:rPr>
                  <w:rFonts w:ascii="宋体" w:hAnsi="宋体" w:cs="宋体" w:hint="eastAsia"/>
                  <w:color w:val="000000"/>
                  <w:kern w:val="0"/>
                  <w:sz w:val="24"/>
                  <w:szCs w:val="24"/>
                  <w:lang w:bidi="ar"/>
                </w:rPr>
                <w:delText>20</w:delText>
              </w:r>
            </w:del>
          </w:p>
        </w:tc>
      </w:tr>
      <w:tr w:rsidR="0051459B" w14:paraId="7EAAB63E" w14:textId="77777777" w:rsidTr="00F05FD7">
        <w:trPr>
          <w:trHeight w:val="540"/>
          <w:jc w:val="center"/>
          <w:trPrChange w:id="213" w:author="hong jie" w:date="2023-08-03T13:39:00Z">
            <w:trPr>
              <w:trHeight w:val="540"/>
              <w:jc w:val="center"/>
            </w:trPr>
          </w:trPrChange>
        </w:trPr>
        <w:tc>
          <w:tcPr>
            <w:tcW w:w="0" w:type="auto"/>
            <w:tcBorders>
              <w:top w:val="nil"/>
              <w:left w:val="single" w:sz="8" w:space="0" w:color="000000"/>
              <w:bottom w:val="single" w:sz="8" w:space="0" w:color="000000"/>
              <w:right w:val="single" w:sz="8" w:space="0" w:color="000000"/>
            </w:tcBorders>
            <w:shd w:val="clear" w:color="auto" w:fill="auto"/>
            <w:noWrap/>
            <w:vAlign w:val="center"/>
            <w:tcPrChange w:id="214" w:author="hong jie" w:date="2023-08-03T13:39:00Z">
              <w:tcPr>
                <w:tcW w:w="0" w:type="auto"/>
                <w:tcBorders>
                  <w:top w:val="nil"/>
                  <w:left w:val="single" w:sz="8" w:space="0" w:color="000000"/>
                  <w:bottom w:val="single" w:sz="8" w:space="0" w:color="000000"/>
                  <w:right w:val="single" w:sz="8" w:space="0" w:color="000000"/>
                </w:tcBorders>
                <w:shd w:val="clear" w:color="auto" w:fill="auto"/>
                <w:noWrap/>
                <w:vAlign w:val="center"/>
              </w:tcPr>
            </w:tcPrChange>
          </w:tcPr>
          <w:p w14:paraId="7EAAB638" w14:textId="696DE341" w:rsidR="0051459B" w:rsidRDefault="00F05FD7">
            <w:pPr>
              <w:widowControl/>
              <w:jc w:val="center"/>
              <w:textAlignment w:val="center"/>
              <w:rPr>
                <w:rFonts w:ascii="宋体" w:hAnsi="宋体" w:cs="宋体"/>
                <w:color w:val="000000"/>
                <w:sz w:val="24"/>
                <w:szCs w:val="24"/>
              </w:rPr>
            </w:pPr>
            <w:ins w:id="215" w:author="hong jie" w:date="2023-08-03T13:45:00Z">
              <w:r>
                <w:rPr>
                  <w:rFonts w:ascii="宋体" w:hAnsi="宋体" w:cs="宋体"/>
                  <w:color w:val="000000"/>
                  <w:kern w:val="0"/>
                  <w:sz w:val="24"/>
                  <w:szCs w:val="24"/>
                  <w:lang w:bidi="ar"/>
                </w:rPr>
                <w:t>5</w:t>
              </w:r>
            </w:ins>
            <w:del w:id="216" w:author="hong jie" w:date="2023-08-03T13:45:00Z">
              <w:r w:rsidR="00D60EEC" w:rsidDel="00F05FD7">
                <w:rPr>
                  <w:rFonts w:ascii="宋体" w:hAnsi="宋体" w:cs="宋体" w:hint="eastAsia"/>
                  <w:color w:val="000000"/>
                  <w:kern w:val="0"/>
                  <w:sz w:val="24"/>
                  <w:szCs w:val="24"/>
                  <w:lang w:bidi="ar"/>
                </w:rPr>
                <w:delText>3</w:delText>
              </w:r>
            </w:del>
          </w:p>
        </w:tc>
        <w:tc>
          <w:tcPr>
            <w:tcW w:w="0" w:type="auto"/>
            <w:tcBorders>
              <w:top w:val="nil"/>
              <w:left w:val="nil"/>
              <w:bottom w:val="single" w:sz="8" w:space="0" w:color="000000"/>
              <w:right w:val="single" w:sz="8" w:space="0" w:color="000000"/>
            </w:tcBorders>
            <w:shd w:val="clear" w:color="auto" w:fill="auto"/>
            <w:noWrap/>
            <w:vAlign w:val="center"/>
            <w:tcPrChange w:id="217"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39"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医疗显示器</w:t>
            </w:r>
          </w:p>
        </w:tc>
        <w:tc>
          <w:tcPr>
            <w:tcW w:w="0" w:type="auto"/>
            <w:tcBorders>
              <w:top w:val="nil"/>
              <w:left w:val="nil"/>
              <w:bottom w:val="single" w:sz="8" w:space="0" w:color="000000"/>
              <w:right w:val="single" w:sz="8" w:space="0" w:color="000000"/>
            </w:tcBorders>
            <w:shd w:val="clear" w:color="auto" w:fill="auto"/>
            <w:noWrap/>
            <w:vAlign w:val="center"/>
            <w:tcPrChange w:id="218"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3A"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w:t>
            </w:r>
          </w:p>
        </w:tc>
        <w:tc>
          <w:tcPr>
            <w:tcW w:w="0" w:type="auto"/>
            <w:tcBorders>
              <w:top w:val="nil"/>
              <w:left w:val="nil"/>
              <w:bottom w:val="single" w:sz="8" w:space="0" w:color="000000"/>
              <w:right w:val="single" w:sz="8" w:space="0" w:color="000000"/>
            </w:tcBorders>
            <w:shd w:val="clear" w:color="auto" w:fill="auto"/>
            <w:noWrap/>
            <w:vAlign w:val="center"/>
            <w:tcPrChange w:id="219"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3B" w14:textId="4CC177DA" w:rsidR="0051459B" w:rsidRDefault="00D60EEC">
            <w:pPr>
              <w:widowControl/>
              <w:jc w:val="center"/>
              <w:textAlignment w:val="center"/>
              <w:rPr>
                <w:rFonts w:ascii="宋体" w:hAnsi="宋体" w:cs="宋体"/>
                <w:color w:val="000000"/>
                <w:sz w:val="24"/>
                <w:szCs w:val="24"/>
              </w:rPr>
            </w:pPr>
            <w:del w:id="220" w:author="hong jie" w:date="2023-08-03T13:39:00Z">
              <w:r w:rsidDel="00F05FD7">
                <w:rPr>
                  <w:rFonts w:ascii="宋体" w:hAnsi="宋体" w:cs="宋体" w:hint="eastAsia"/>
                  <w:color w:val="000000"/>
                  <w:kern w:val="0"/>
                  <w:sz w:val="24"/>
                  <w:szCs w:val="24"/>
                  <w:lang w:bidi="ar"/>
                </w:rPr>
                <w:delText>20</w:delText>
              </w:r>
            </w:del>
            <w:ins w:id="221" w:author="hong jie" w:date="2023-08-03T13:39:00Z">
              <w:r w:rsidR="00F05FD7">
                <w:rPr>
                  <w:rFonts w:ascii="宋体" w:hAnsi="宋体" w:cs="宋体"/>
                  <w:color w:val="000000"/>
                  <w:kern w:val="0"/>
                  <w:sz w:val="24"/>
                  <w:szCs w:val="24"/>
                  <w:lang w:bidi="ar"/>
                </w:rPr>
                <w:t>2</w:t>
              </w:r>
            </w:ins>
          </w:p>
        </w:tc>
        <w:tc>
          <w:tcPr>
            <w:tcW w:w="0" w:type="auto"/>
            <w:tcBorders>
              <w:top w:val="nil"/>
              <w:left w:val="nil"/>
              <w:bottom w:val="single" w:sz="8" w:space="0" w:color="000000"/>
              <w:right w:val="single" w:sz="8" w:space="0" w:color="000000"/>
            </w:tcBorders>
            <w:shd w:val="clear" w:color="auto" w:fill="auto"/>
            <w:noWrap/>
            <w:vAlign w:val="center"/>
            <w:tcPrChange w:id="222"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3C"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2</w:t>
            </w:r>
          </w:p>
        </w:tc>
        <w:tc>
          <w:tcPr>
            <w:tcW w:w="0" w:type="auto"/>
            <w:tcBorders>
              <w:top w:val="nil"/>
              <w:left w:val="nil"/>
              <w:bottom w:val="single" w:sz="8" w:space="0" w:color="000000"/>
              <w:right w:val="single" w:sz="8" w:space="0" w:color="000000"/>
            </w:tcBorders>
            <w:shd w:val="clear" w:color="auto" w:fill="auto"/>
            <w:noWrap/>
            <w:vAlign w:val="center"/>
            <w:tcPrChange w:id="223"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3D" w14:textId="655F7CD3" w:rsidR="0051459B" w:rsidRDefault="00F05FD7">
            <w:pPr>
              <w:widowControl/>
              <w:jc w:val="center"/>
              <w:textAlignment w:val="center"/>
              <w:rPr>
                <w:rFonts w:ascii="宋体" w:hAnsi="宋体" w:cs="宋体"/>
                <w:color w:val="000000"/>
                <w:sz w:val="24"/>
                <w:szCs w:val="24"/>
              </w:rPr>
            </w:pPr>
            <w:ins w:id="224" w:author="hong jie" w:date="2023-08-03T13:46:00Z">
              <w:r>
                <w:rPr>
                  <w:rFonts w:ascii="宋体" w:hAnsi="宋体" w:cs="宋体"/>
                  <w:color w:val="000000"/>
                  <w:kern w:val="0"/>
                  <w:sz w:val="24"/>
                  <w:szCs w:val="24"/>
                  <w:lang w:bidi="ar"/>
                </w:rPr>
                <w:t>4</w:t>
              </w:r>
            </w:ins>
            <w:del w:id="225" w:author="hong jie" w:date="2023-08-03T13:40:00Z">
              <w:r w:rsidR="00D60EEC" w:rsidDel="00F05FD7">
                <w:rPr>
                  <w:rFonts w:ascii="宋体" w:hAnsi="宋体" w:cs="宋体" w:hint="eastAsia"/>
                  <w:color w:val="000000"/>
                  <w:kern w:val="0"/>
                  <w:sz w:val="24"/>
                  <w:szCs w:val="24"/>
                  <w:lang w:bidi="ar"/>
                </w:rPr>
                <w:delText>40</w:delText>
              </w:r>
            </w:del>
          </w:p>
        </w:tc>
      </w:tr>
      <w:tr w:rsidR="0051459B" w14:paraId="7EAAB645" w14:textId="77777777" w:rsidTr="00F05FD7">
        <w:trPr>
          <w:trHeight w:val="540"/>
          <w:jc w:val="center"/>
          <w:trPrChange w:id="226" w:author="hong jie" w:date="2023-08-03T13:39:00Z">
            <w:trPr>
              <w:trHeight w:val="540"/>
              <w:jc w:val="center"/>
            </w:trPr>
          </w:trPrChange>
        </w:trPr>
        <w:tc>
          <w:tcPr>
            <w:tcW w:w="0" w:type="auto"/>
            <w:tcBorders>
              <w:top w:val="nil"/>
              <w:left w:val="single" w:sz="8" w:space="0" w:color="000000"/>
              <w:bottom w:val="single" w:sz="8" w:space="0" w:color="000000"/>
              <w:right w:val="single" w:sz="8" w:space="0" w:color="000000"/>
            </w:tcBorders>
            <w:shd w:val="clear" w:color="auto" w:fill="auto"/>
            <w:noWrap/>
            <w:vAlign w:val="center"/>
            <w:tcPrChange w:id="227" w:author="hong jie" w:date="2023-08-03T13:39:00Z">
              <w:tcPr>
                <w:tcW w:w="0" w:type="auto"/>
                <w:tcBorders>
                  <w:top w:val="nil"/>
                  <w:left w:val="single" w:sz="8" w:space="0" w:color="000000"/>
                  <w:bottom w:val="single" w:sz="8" w:space="0" w:color="000000"/>
                  <w:right w:val="single" w:sz="8" w:space="0" w:color="000000"/>
                </w:tcBorders>
                <w:shd w:val="clear" w:color="auto" w:fill="auto"/>
                <w:noWrap/>
                <w:vAlign w:val="center"/>
              </w:tcPr>
            </w:tcPrChange>
          </w:tcPr>
          <w:p w14:paraId="7EAAB63F" w14:textId="24113B16" w:rsidR="0051459B" w:rsidRDefault="00F05FD7">
            <w:pPr>
              <w:widowControl/>
              <w:jc w:val="center"/>
              <w:textAlignment w:val="center"/>
              <w:rPr>
                <w:rFonts w:ascii="宋体" w:hAnsi="宋体" w:cs="宋体"/>
                <w:color w:val="000000"/>
                <w:sz w:val="24"/>
                <w:szCs w:val="24"/>
              </w:rPr>
            </w:pPr>
            <w:ins w:id="228" w:author="hong jie" w:date="2023-08-03T13:45:00Z">
              <w:r>
                <w:rPr>
                  <w:rFonts w:ascii="宋体" w:hAnsi="宋体" w:cs="宋体"/>
                  <w:color w:val="000000"/>
                  <w:kern w:val="0"/>
                  <w:sz w:val="24"/>
                  <w:szCs w:val="24"/>
                  <w:lang w:bidi="ar"/>
                </w:rPr>
                <w:t>6</w:t>
              </w:r>
            </w:ins>
            <w:del w:id="229" w:author="hong jie" w:date="2023-08-03T13:45:00Z">
              <w:r w:rsidR="00D60EEC" w:rsidDel="00F05FD7">
                <w:rPr>
                  <w:rFonts w:ascii="宋体" w:hAnsi="宋体" w:cs="宋体" w:hint="eastAsia"/>
                  <w:color w:val="000000"/>
                  <w:kern w:val="0"/>
                  <w:sz w:val="24"/>
                  <w:szCs w:val="24"/>
                  <w:lang w:bidi="ar"/>
                </w:rPr>
                <w:delText>4</w:delText>
              </w:r>
            </w:del>
          </w:p>
        </w:tc>
        <w:tc>
          <w:tcPr>
            <w:tcW w:w="0" w:type="auto"/>
            <w:tcBorders>
              <w:top w:val="nil"/>
              <w:left w:val="nil"/>
              <w:bottom w:val="single" w:sz="8" w:space="0" w:color="000000"/>
              <w:right w:val="single" w:sz="8" w:space="0" w:color="000000"/>
            </w:tcBorders>
            <w:shd w:val="clear" w:color="auto" w:fill="auto"/>
            <w:noWrap/>
            <w:vAlign w:val="center"/>
            <w:tcPrChange w:id="230"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40" w14:textId="4D4BD974" w:rsidR="0051459B" w:rsidRDefault="00D60EEC">
            <w:pPr>
              <w:widowControl/>
              <w:jc w:val="center"/>
              <w:textAlignment w:val="center"/>
              <w:rPr>
                <w:rFonts w:ascii="宋体" w:hAnsi="宋体" w:cs="宋体"/>
                <w:color w:val="000000"/>
                <w:sz w:val="24"/>
                <w:szCs w:val="24"/>
              </w:rPr>
            </w:pPr>
            <w:del w:id="231" w:author="hong jie" w:date="2023-08-03T13:39:00Z">
              <w:r w:rsidDel="00F05FD7">
                <w:rPr>
                  <w:rFonts w:ascii="宋体" w:hAnsi="宋体" w:cs="宋体" w:hint="eastAsia"/>
                  <w:color w:val="000000"/>
                  <w:kern w:val="0"/>
                  <w:sz w:val="24"/>
                  <w:szCs w:val="24"/>
                  <w:lang w:bidi="ar"/>
                </w:rPr>
                <w:delText>A</w:delText>
              </w:r>
            </w:del>
            <w:ins w:id="232" w:author="hong jie" w:date="2023-08-03T13:39:00Z">
              <w:r w:rsidR="00F05FD7">
                <w:rPr>
                  <w:rFonts w:ascii="宋体" w:hAnsi="宋体" w:cs="宋体" w:hint="eastAsia"/>
                  <w:color w:val="000000"/>
                  <w:kern w:val="0"/>
                  <w:sz w:val="24"/>
                  <w:szCs w:val="24"/>
                  <w:lang w:bidi="ar"/>
                </w:rPr>
                <w:t>三</w:t>
              </w:r>
            </w:ins>
            <w:r>
              <w:rPr>
                <w:rFonts w:ascii="宋体" w:hAnsi="宋体" w:cs="宋体" w:hint="eastAsia"/>
                <w:color w:val="000000"/>
                <w:kern w:val="0"/>
                <w:sz w:val="24"/>
                <w:szCs w:val="24"/>
                <w:lang w:bidi="ar"/>
              </w:rPr>
              <w:t>台车</w:t>
            </w:r>
            <w:ins w:id="233" w:author="hong jie" w:date="2023-08-03T13:39:00Z">
              <w:r w:rsidR="00F05FD7">
                <w:rPr>
                  <w:rFonts w:ascii="宋体" w:hAnsi="宋体" w:cs="宋体" w:hint="eastAsia"/>
                  <w:color w:val="000000"/>
                  <w:kern w:val="0"/>
                  <w:sz w:val="24"/>
                  <w:szCs w:val="24"/>
                  <w:lang w:bidi="ar"/>
                </w:rPr>
                <w:t>机加工</w:t>
              </w:r>
            </w:ins>
          </w:p>
        </w:tc>
        <w:tc>
          <w:tcPr>
            <w:tcW w:w="0" w:type="auto"/>
            <w:tcBorders>
              <w:top w:val="nil"/>
              <w:left w:val="nil"/>
              <w:bottom w:val="single" w:sz="8" w:space="0" w:color="000000"/>
              <w:right w:val="single" w:sz="8" w:space="0" w:color="000000"/>
            </w:tcBorders>
            <w:shd w:val="clear" w:color="auto" w:fill="auto"/>
            <w:noWrap/>
            <w:vAlign w:val="center"/>
            <w:tcPrChange w:id="234"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41"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w:t>
            </w:r>
          </w:p>
        </w:tc>
        <w:tc>
          <w:tcPr>
            <w:tcW w:w="0" w:type="auto"/>
            <w:tcBorders>
              <w:top w:val="nil"/>
              <w:left w:val="nil"/>
              <w:bottom w:val="single" w:sz="8" w:space="0" w:color="000000"/>
              <w:right w:val="single" w:sz="8" w:space="0" w:color="000000"/>
            </w:tcBorders>
            <w:shd w:val="clear" w:color="auto" w:fill="auto"/>
            <w:noWrap/>
            <w:vAlign w:val="center"/>
            <w:tcPrChange w:id="235"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42" w14:textId="37B32F9C" w:rsidR="0051459B" w:rsidRDefault="00D60EEC">
            <w:pPr>
              <w:widowControl/>
              <w:jc w:val="center"/>
              <w:textAlignment w:val="center"/>
              <w:rPr>
                <w:rFonts w:ascii="宋体" w:hAnsi="宋体" w:cs="宋体"/>
                <w:color w:val="000000"/>
                <w:sz w:val="24"/>
                <w:szCs w:val="24"/>
              </w:rPr>
            </w:pPr>
            <w:del w:id="236" w:author="hong jie" w:date="2023-08-03T13:39:00Z">
              <w:r w:rsidDel="00F05FD7">
                <w:rPr>
                  <w:rFonts w:ascii="宋体" w:hAnsi="宋体" w:cs="宋体" w:hint="eastAsia"/>
                  <w:color w:val="000000"/>
                  <w:kern w:val="0"/>
                  <w:sz w:val="24"/>
                  <w:szCs w:val="24"/>
                  <w:lang w:bidi="ar"/>
                </w:rPr>
                <w:delText>10</w:delText>
              </w:r>
            </w:del>
            <w:ins w:id="237" w:author="hong jie" w:date="2023-08-03T13:39:00Z">
              <w:r w:rsidR="00F05FD7">
                <w:rPr>
                  <w:rFonts w:ascii="宋体" w:hAnsi="宋体" w:cs="宋体"/>
                  <w:color w:val="000000"/>
                  <w:kern w:val="0"/>
                  <w:sz w:val="24"/>
                  <w:szCs w:val="24"/>
                  <w:lang w:bidi="ar"/>
                </w:rPr>
                <w:t>1</w:t>
              </w:r>
            </w:ins>
          </w:p>
        </w:tc>
        <w:tc>
          <w:tcPr>
            <w:tcW w:w="0" w:type="auto"/>
            <w:tcBorders>
              <w:top w:val="nil"/>
              <w:left w:val="nil"/>
              <w:bottom w:val="single" w:sz="8" w:space="0" w:color="000000"/>
              <w:right w:val="single" w:sz="8" w:space="0" w:color="000000"/>
            </w:tcBorders>
            <w:shd w:val="clear" w:color="auto" w:fill="auto"/>
            <w:noWrap/>
            <w:vAlign w:val="center"/>
            <w:tcPrChange w:id="238"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43"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10</w:t>
            </w:r>
          </w:p>
        </w:tc>
        <w:tc>
          <w:tcPr>
            <w:tcW w:w="0" w:type="auto"/>
            <w:tcBorders>
              <w:top w:val="nil"/>
              <w:left w:val="nil"/>
              <w:bottom w:val="single" w:sz="8" w:space="0" w:color="000000"/>
              <w:right w:val="single" w:sz="8" w:space="0" w:color="000000"/>
            </w:tcBorders>
            <w:shd w:val="clear" w:color="auto" w:fill="auto"/>
            <w:noWrap/>
            <w:vAlign w:val="center"/>
            <w:tcPrChange w:id="239"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44" w14:textId="7E718BE5" w:rsidR="0051459B" w:rsidRDefault="00F05FD7">
            <w:pPr>
              <w:widowControl/>
              <w:jc w:val="center"/>
              <w:textAlignment w:val="center"/>
              <w:rPr>
                <w:rFonts w:ascii="宋体" w:hAnsi="宋体" w:cs="宋体"/>
                <w:color w:val="000000"/>
                <w:sz w:val="24"/>
                <w:szCs w:val="24"/>
              </w:rPr>
            </w:pPr>
            <w:ins w:id="240" w:author="hong jie" w:date="2023-08-03T13:46:00Z">
              <w:r>
                <w:rPr>
                  <w:rFonts w:ascii="宋体" w:hAnsi="宋体" w:cs="宋体"/>
                  <w:color w:val="000000"/>
                  <w:kern w:val="0"/>
                  <w:sz w:val="24"/>
                  <w:szCs w:val="24"/>
                  <w:lang w:bidi="ar"/>
                </w:rPr>
                <w:t>10</w:t>
              </w:r>
            </w:ins>
            <w:del w:id="241" w:author="hong jie" w:date="2023-08-03T13:40:00Z">
              <w:r w:rsidR="00D60EEC" w:rsidDel="00F05FD7">
                <w:rPr>
                  <w:rFonts w:ascii="宋体" w:hAnsi="宋体" w:cs="宋体" w:hint="eastAsia"/>
                  <w:color w:val="000000"/>
                  <w:kern w:val="0"/>
                  <w:sz w:val="24"/>
                  <w:szCs w:val="24"/>
                  <w:lang w:bidi="ar"/>
                </w:rPr>
                <w:delText>100</w:delText>
              </w:r>
            </w:del>
          </w:p>
        </w:tc>
      </w:tr>
      <w:tr w:rsidR="0051459B" w:rsidDel="00F05FD7" w14:paraId="7EAAB64C" w14:textId="52682610" w:rsidTr="00F05FD7">
        <w:trPr>
          <w:trHeight w:val="540"/>
          <w:jc w:val="center"/>
          <w:del w:id="242" w:author="hong jie" w:date="2023-08-03T13:39:00Z"/>
          <w:trPrChange w:id="243" w:author="hong jie" w:date="2023-08-03T13:39:00Z">
            <w:trPr>
              <w:trHeight w:val="540"/>
              <w:jc w:val="center"/>
            </w:trPr>
          </w:trPrChange>
        </w:trPr>
        <w:tc>
          <w:tcPr>
            <w:tcW w:w="0" w:type="auto"/>
            <w:tcBorders>
              <w:top w:val="nil"/>
              <w:left w:val="single" w:sz="8" w:space="0" w:color="000000"/>
              <w:bottom w:val="single" w:sz="8" w:space="0" w:color="000000"/>
              <w:right w:val="single" w:sz="8" w:space="0" w:color="000000"/>
            </w:tcBorders>
            <w:shd w:val="clear" w:color="auto" w:fill="auto"/>
            <w:noWrap/>
            <w:vAlign w:val="center"/>
            <w:tcPrChange w:id="244" w:author="hong jie" w:date="2023-08-03T13:39:00Z">
              <w:tcPr>
                <w:tcW w:w="0" w:type="auto"/>
                <w:tcBorders>
                  <w:top w:val="nil"/>
                  <w:left w:val="single" w:sz="8" w:space="0" w:color="000000"/>
                  <w:bottom w:val="single" w:sz="8" w:space="0" w:color="000000"/>
                  <w:right w:val="single" w:sz="8" w:space="0" w:color="000000"/>
                </w:tcBorders>
                <w:shd w:val="clear" w:color="auto" w:fill="auto"/>
                <w:noWrap/>
                <w:vAlign w:val="center"/>
              </w:tcPr>
            </w:tcPrChange>
          </w:tcPr>
          <w:p w14:paraId="7EAAB646" w14:textId="71E2B81F" w:rsidR="0051459B" w:rsidDel="00F05FD7" w:rsidRDefault="00D60EEC">
            <w:pPr>
              <w:widowControl/>
              <w:jc w:val="center"/>
              <w:textAlignment w:val="center"/>
              <w:rPr>
                <w:del w:id="245" w:author="hong jie" w:date="2023-08-03T13:39:00Z"/>
                <w:rFonts w:ascii="宋体" w:hAnsi="宋体" w:cs="宋体"/>
                <w:color w:val="000000"/>
                <w:sz w:val="24"/>
                <w:szCs w:val="24"/>
              </w:rPr>
            </w:pPr>
            <w:del w:id="246" w:author="hong jie" w:date="2023-08-03T13:39:00Z">
              <w:r w:rsidDel="00F05FD7">
                <w:rPr>
                  <w:rFonts w:ascii="宋体" w:hAnsi="宋体" w:cs="宋体" w:hint="eastAsia"/>
                  <w:color w:val="000000"/>
                  <w:kern w:val="0"/>
                  <w:sz w:val="24"/>
                  <w:szCs w:val="24"/>
                  <w:lang w:bidi="ar"/>
                </w:rPr>
                <w:delText>5</w:delText>
              </w:r>
            </w:del>
          </w:p>
        </w:tc>
        <w:tc>
          <w:tcPr>
            <w:tcW w:w="0" w:type="auto"/>
            <w:tcBorders>
              <w:top w:val="nil"/>
              <w:left w:val="nil"/>
              <w:bottom w:val="single" w:sz="8" w:space="0" w:color="000000"/>
              <w:right w:val="single" w:sz="8" w:space="0" w:color="000000"/>
            </w:tcBorders>
            <w:shd w:val="clear" w:color="auto" w:fill="auto"/>
            <w:noWrap/>
            <w:vAlign w:val="center"/>
            <w:tcPrChange w:id="247"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47" w14:textId="32E9433C" w:rsidR="0051459B" w:rsidDel="00F05FD7" w:rsidRDefault="00D60EEC">
            <w:pPr>
              <w:widowControl/>
              <w:jc w:val="center"/>
              <w:textAlignment w:val="center"/>
              <w:rPr>
                <w:del w:id="248" w:author="hong jie" w:date="2023-08-03T13:39:00Z"/>
                <w:rFonts w:ascii="宋体" w:hAnsi="宋体" w:cs="宋体"/>
                <w:color w:val="000000"/>
                <w:sz w:val="24"/>
                <w:szCs w:val="24"/>
              </w:rPr>
            </w:pPr>
            <w:del w:id="249" w:author="hong jie" w:date="2023-08-03T13:39:00Z">
              <w:r w:rsidDel="00F05FD7">
                <w:rPr>
                  <w:rFonts w:ascii="宋体" w:hAnsi="宋体" w:cs="宋体" w:hint="eastAsia"/>
                  <w:color w:val="000000"/>
                  <w:kern w:val="0"/>
                  <w:sz w:val="24"/>
                  <w:szCs w:val="24"/>
                  <w:lang w:bidi="ar"/>
                </w:rPr>
                <w:delText>B台车</w:delText>
              </w:r>
            </w:del>
          </w:p>
        </w:tc>
        <w:tc>
          <w:tcPr>
            <w:tcW w:w="0" w:type="auto"/>
            <w:tcBorders>
              <w:top w:val="nil"/>
              <w:left w:val="nil"/>
              <w:bottom w:val="single" w:sz="8" w:space="0" w:color="000000"/>
              <w:right w:val="single" w:sz="8" w:space="0" w:color="000000"/>
            </w:tcBorders>
            <w:shd w:val="clear" w:color="auto" w:fill="auto"/>
            <w:noWrap/>
            <w:vAlign w:val="center"/>
            <w:tcPrChange w:id="250"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48" w14:textId="5CFCB07D" w:rsidR="0051459B" w:rsidDel="00F05FD7" w:rsidRDefault="00D60EEC">
            <w:pPr>
              <w:widowControl/>
              <w:jc w:val="center"/>
              <w:textAlignment w:val="center"/>
              <w:rPr>
                <w:del w:id="251" w:author="hong jie" w:date="2023-08-03T13:39:00Z"/>
                <w:rFonts w:ascii="宋体" w:hAnsi="宋体" w:cs="宋体"/>
                <w:color w:val="000000"/>
                <w:sz w:val="24"/>
                <w:szCs w:val="24"/>
              </w:rPr>
            </w:pPr>
            <w:del w:id="252" w:author="hong jie" w:date="2023-08-03T13:39:00Z">
              <w:r w:rsidDel="00F05FD7">
                <w:rPr>
                  <w:rFonts w:ascii="宋体" w:hAnsi="宋体" w:cs="宋体" w:hint="eastAsia"/>
                  <w:color w:val="000000"/>
                  <w:kern w:val="0"/>
                  <w:sz w:val="24"/>
                  <w:szCs w:val="24"/>
                  <w:lang w:bidi="ar"/>
                </w:rPr>
                <w:delText>/</w:delText>
              </w:r>
            </w:del>
          </w:p>
        </w:tc>
        <w:tc>
          <w:tcPr>
            <w:tcW w:w="0" w:type="auto"/>
            <w:tcBorders>
              <w:top w:val="nil"/>
              <w:left w:val="nil"/>
              <w:bottom w:val="single" w:sz="8" w:space="0" w:color="000000"/>
              <w:right w:val="single" w:sz="8" w:space="0" w:color="000000"/>
            </w:tcBorders>
            <w:shd w:val="clear" w:color="auto" w:fill="auto"/>
            <w:noWrap/>
            <w:vAlign w:val="center"/>
            <w:tcPrChange w:id="253"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49" w14:textId="07F223AE" w:rsidR="0051459B" w:rsidDel="00F05FD7" w:rsidRDefault="00D60EEC">
            <w:pPr>
              <w:widowControl/>
              <w:jc w:val="center"/>
              <w:textAlignment w:val="center"/>
              <w:rPr>
                <w:del w:id="254" w:author="hong jie" w:date="2023-08-03T13:39:00Z"/>
                <w:rFonts w:ascii="宋体" w:hAnsi="宋体" w:cs="宋体"/>
                <w:color w:val="000000"/>
                <w:sz w:val="24"/>
                <w:szCs w:val="24"/>
              </w:rPr>
            </w:pPr>
            <w:del w:id="255" w:author="hong jie" w:date="2023-08-03T13:39:00Z">
              <w:r w:rsidDel="00F05FD7">
                <w:rPr>
                  <w:rFonts w:ascii="宋体" w:hAnsi="宋体" w:cs="宋体" w:hint="eastAsia"/>
                  <w:color w:val="000000"/>
                  <w:kern w:val="0"/>
                  <w:sz w:val="24"/>
                  <w:szCs w:val="24"/>
                  <w:lang w:bidi="ar"/>
                </w:rPr>
                <w:delText>10</w:delText>
              </w:r>
            </w:del>
          </w:p>
        </w:tc>
        <w:tc>
          <w:tcPr>
            <w:tcW w:w="0" w:type="auto"/>
            <w:tcBorders>
              <w:top w:val="nil"/>
              <w:left w:val="nil"/>
              <w:bottom w:val="single" w:sz="8" w:space="0" w:color="000000"/>
              <w:right w:val="single" w:sz="8" w:space="0" w:color="000000"/>
            </w:tcBorders>
            <w:shd w:val="clear" w:color="auto" w:fill="auto"/>
            <w:noWrap/>
            <w:vAlign w:val="center"/>
            <w:tcPrChange w:id="256"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4A" w14:textId="5A86B8BA" w:rsidR="0051459B" w:rsidDel="00F05FD7" w:rsidRDefault="00D60EEC">
            <w:pPr>
              <w:widowControl/>
              <w:jc w:val="center"/>
              <w:textAlignment w:val="center"/>
              <w:rPr>
                <w:del w:id="257" w:author="hong jie" w:date="2023-08-03T13:39:00Z"/>
                <w:rFonts w:ascii="宋体" w:hAnsi="宋体" w:cs="宋体"/>
                <w:color w:val="000000"/>
                <w:sz w:val="24"/>
                <w:szCs w:val="24"/>
              </w:rPr>
            </w:pPr>
            <w:del w:id="258" w:author="hong jie" w:date="2023-08-03T13:39:00Z">
              <w:r w:rsidDel="00F05FD7">
                <w:rPr>
                  <w:rFonts w:ascii="宋体" w:hAnsi="宋体" w:cs="宋体" w:hint="eastAsia"/>
                  <w:color w:val="000000"/>
                  <w:kern w:val="0"/>
                  <w:sz w:val="24"/>
                  <w:szCs w:val="24"/>
                  <w:lang w:bidi="ar"/>
                </w:rPr>
                <w:delText>10</w:delText>
              </w:r>
            </w:del>
          </w:p>
        </w:tc>
        <w:tc>
          <w:tcPr>
            <w:tcW w:w="0" w:type="auto"/>
            <w:tcBorders>
              <w:top w:val="nil"/>
              <w:left w:val="nil"/>
              <w:bottom w:val="single" w:sz="8" w:space="0" w:color="000000"/>
              <w:right w:val="single" w:sz="8" w:space="0" w:color="000000"/>
            </w:tcBorders>
            <w:shd w:val="clear" w:color="auto" w:fill="auto"/>
            <w:noWrap/>
            <w:vAlign w:val="center"/>
            <w:tcPrChange w:id="259"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4B" w14:textId="55164529" w:rsidR="0051459B" w:rsidDel="00F05FD7" w:rsidRDefault="00D60EEC">
            <w:pPr>
              <w:widowControl/>
              <w:jc w:val="center"/>
              <w:textAlignment w:val="center"/>
              <w:rPr>
                <w:del w:id="260" w:author="hong jie" w:date="2023-08-03T13:39:00Z"/>
                <w:rFonts w:ascii="宋体" w:hAnsi="宋体" w:cs="宋体"/>
                <w:color w:val="000000"/>
                <w:sz w:val="24"/>
                <w:szCs w:val="24"/>
              </w:rPr>
            </w:pPr>
            <w:del w:id="261" w:author="hong jie" w:date="2023-08-03T13:39:00Z">
              <w:r w:rsidDel="00F05FD7">
                <w:rPr>
                  <w:rFonts w:ascii="宋体" w:hAnsi="宋体" w:cs="宋体" w:hint="eastAsia"/>
                  <w:color w:val="000000"/>
                  <w:kern w:val="0"/>
                  <w:sz w:val="24"/>
                  <w:szCs w:val="24"/>
                  <w:lang w:bidi="ar"/>
                </w:rPr>
                <w:delText>100</w:delText>
              </w:r>
            </w:del>
          </w:p>
        </w:tc>
      </w:tr>
      <w:tr w:rsidR="0051459B" w:rsidDel="00F05FD7" w14:paraId="7EAAB653" w14:textId="2ECCAA4D" w:rsidTr="00F05FD7">
        <w:trPr>
          <w:trHeight w:val="540"/>
          <w:jc w:val="center"/>
          <w:del w:id="262" w:author="hong jie" w:date="2023-08-03T13:39:00Z"/>
          <w:trPrChange w:id="263" w:author="hong jie" w:date="2023-08-03T13:39:00Z">
            <w:trPr>
              <w:trHeight w:val="540"/>
              <w:jc w:val="center"/>
            </w:trPr>
          </w:trPrChange>
        </w:trPr>
        <w:tc>
          <w:tcPr>
            <w:tcW w:w="0" w:type="auto"/>
            <w:tcBorders>
              <w:top w:val="nil"/>
              <w:left w:val="single" w:sz="8" w:space="0" w:color="000000"/>
              <w:bottom w:val="single" w:sz="8" w:space="0" w:color="000000"/>
              <w:right w:val="single" w:sz="8" w:space="0" w:color="000000"/>
            </w:tcBorders>
            <w:shd w:val="clear" w:color="auto" w:fill="auto"/>
            <w:noWrap/>
            <w:vAlign w:val="center"/>
            <w:tcPrChange w:id="264" w:author="hong jie" w:date="2023-08-03T13:39:00Z">
              <w:tcPr>
                <w:tcW w:w="0" w:type="auto"/>
                <w:tcBorders>
                  <w:top w:val="nil"/>
                  <w:left w:val="single" w:sz="8" w:space="0" w:color="000000"/>
                  <w:bottom w:val="single" w:sz="8" w:space="0" w:color="000000"/>
                  <w:right w:val="single" w:sz="8" w:space="0" w:color="000000"/>
                </w:tcBorders>
                <w:shd w:val="clear" w:color="auto" w:fill="auto"/>
                <w:noWrap/>
                <w:vAlign w:val="center"/>
              </w:tcPr>
            </w:tcPrChange>
          </w:tcPr>
          <w:p w14:paraId="7EAAB64D" w14:textId="2461F6E7" w:rsidR="0051459B" w:rsidDel="00F05FD7" w:rsidRDefault="00D60EEC">
            <w:pPr>
              <w:widowControl/>
              <w:jc w:val="center"/>
              <w:textAlignment w:val="center"/>
              <w:rPr>
                <w:del w:id="265" w:author="hong jie" w:date="2023-08-03T13:39:00Z"/>
                <w:rFonts w:ascii="宋体" w:hAnsi="宋体" w:cs="宋体"/>
                <w:color w:val="000000"/>
                <w:sz w:val="24"/>
                <w:szCs w:val="24"/>
              </w:rPr>
            </w:pPr>
            <w:del w:id="266" w:author="hong jie" w:date="2023-08-03T13:39:00Z">
              <w:r w:rsidDel="00F05FD7">
                <w:rPr>
                  <w:rFonts w:ascii="宋体" w:hAnsi="宋体" w:cs="宋体" w:hint="eastAsia"/>
                  <w:color w:val="000000"/>
                  <w:kern w:val="0"/>
                  <w:sz w:val="24"/>
                  <w:szCs w:val="24"/>
                  <w:lang w:bidi="ar"/>
                </w:rPr>
                <w:delText>6</w:delText>
              </w:r>
            </w:del>
          </w:p>
        </w:tc>
        <w:tc>
          <w:tcPr>
            <w:tcW w:w="0" w:type="auto"/>
            <w:tcBorders>
              <w:top w:val="nil"/>
              <w:left w:val="nil"/>
              <w:bottom w:val="single" w:sz="8" w:space="0" w:color="000000"/>
              <w:right w:val="single" w:sz="8" w:space="0" w:color="000000"/>
            </w:tcBorders>
            <w:shd w:val="clear" w:color="auto" w:fill="auto"/>
            <w:noWrap/>
            <w:vAlign w:val="center"/>
            <w:tcPrChange w:id="267"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4E" w14:textId="49CBB45B" w:rsidR="0051459B" w:rsidDel="00F05FD7" w:rsidRDefault="00D60EEC">
            <w:pPr>
              <w:widowControl/>
              <w:jc w:val="center"/>
              <w:textAlignment w:val="center"/>
              <w:rPr>
                <w:del w:id="268" w:author="hong jie" w:date="2023-08-03T13:39:00Z"/>
                <w:rFonts w:ascii="宋体" w:hAnsi="宋体" w:cs="宋体"/>
                <w:color w:val="000000"/>
                <w:sz w:val="24"/>
                <w:szCs w:val="24"/>
              </w:rPr>
            </w:pPr>
            <w:del w:id="269" w:author="hong jie" w:date="2023-08-03T13:39:00Z">
              <w:r w:rsidDel="00F05FD7">
                <w:rPr>
                  <w:rFonts w:ascii="宋体" w:hAnsi="宋体" w:cs="宋体" w:hint="eastAsia"/>
                  <w:color w:val="000000"/>
                  <w:kern w:val="0"/>
                  <w:sz w:val="24"/>
                  <w:szCs w:val="24"/>
                  <w:lang w:bidi="ar"/>
                </w:rPr>
                <w:delText>C台车</w:delText>
              </w:r>
            </w:del>
          </w:p>
        </w:tc>
        <w:tc>
          <w:tcPr>
            <w:tcW w:w="0" w:type="auto"/>
            <w:tcBorders>
              <w:top w:val="nil"/>
              <w:left w:val="nil"/>
              <w:bottom w:val="single" w:sz="8" w:space="0" w:color="000000"/>
              <w:right w:val="single" w:sz="8" w:space="0" w:color="000000"/>
            </w:tcBorders>
            <w:shd w:val="clear" w:color="auto" w:fill="auto"/>
            <w:noWrap/>
            <w:vAlign w:val="center"/>
            <w:tcPrChange w:id="270"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4F" w14:textId="04F912FD" w:rsidR="0051459B" w:rsidDel="00F05FD7" w:rsidRDefault="00D60EEC">
            <w:pPr>
              <w:widowControl/>
              <w:jc w:val="center"/>
              <w:textAlignment w:val="center"/>
              <w:rPr>
                <w:del w:id="271" w:author="hong jie" w:date="2023-08-03T13:39:00Z"/>
                <w:rFonts w:ascii="宋体" w:hAnsi="宋体" w:cs="宋体"/>
                <w:color w:val="000000"/>
                <w:sz w:val="24"/>
                <w:szCs w:val="24"/>
              </w:rPr>
            </w:pPr>
            <w:del w:id="272" w:author="hong jie" w:date="2023-08-03T13:39:00Z">
              <w:r w:rsidDel="00F05FD7">
                <w:rPr>
                  <w:rFonts w:ascii="宋体" w:hAnsi="宋体" w:cs="宋体" w:hint="eastAsia"/>
                  <w:color w:val="000000"/>
                  <w:kern w:val="0"/>
                  <w:sz w:val="24"/>
                  <w:szCs w:val="24"/>
                  <w:lang w:bidi="ar"/>
                </w:rPr>
                <w:delText>/</w:delText>
              </w:r>
            </w:del>
          </w:p>
        </w:tc>
        <w:tc>
          <w:tcPr>
            <w:tcW w:w="0" w:type="auto"/>
            <w:tcBorders>
              <w:top w:val="nil"/>
              <w:left w:val="nil"/>
              <w:bottom w:val="single" w:sz="8" w:space="0" w:color="000000"/>
              <w:right w:val="single" w:sz="8" w:space="0" w:color="000000"/>
            </w:tcBorders>
            <w:shd w:val="clear" w:color="auto" w:fill="auto"/>
            <w:noWrap/>
            <w:vAlign w:val="center"/>
            <w:tcPrChange w:id="273"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50" w14:textId="34D732F8" w:rsidR="0051459B" w:rsidDel="00F05FD7" w:rsidRDefault="00D60EEC">
            <w:pPr>
              <w:widowControl/>
              <w:jc w:val="center"/>
              <w:textAlignment w:val="center"/>
              <w:rPr>
                <w:del w:id="274" w:author="hong jie" w:date="2023-08-03T13:39:00Z"/>
                <w:rFonts w:ascii="宋体" w:hAnsi="宋体" w:cs="宋体"/>
                <w:color w:val="000000"/>
                <w:sz w:val="24"/>
                <w:szCs w:val="24"/>
              </w:rPr>
            </w:pPr>
            <w:del w:id="275" w:author="hong jie" w:date="2023-08-03T13:39:00Z">
              <w:r w:rsidDel="00F05FD7">
                <w:rPr>
                  <w:rFonts w:ascii="宋体" w:hAnsi="宋体" w:cs="宋体" w:hint="eastAsia"/>
                  <w:color w:val="000000"/>
                  <w:kern w:val="0"/>
                  <w:sz w:val="24"/>
                  <w:szCs w:val="24"/>
                  <w:lang w:bidi="ar"/>
                </w:rPr>
                <w:delText>10</w:delText>
              </w:r>
            </w:del>
          </w:p>
        </w:tc>
        <w:tc>
          <w:tcPr>
            <w:tcW w:w="0" w:type="auto"/>
            <w:tcBorders>
              <w:top w:val="nil"/>
              <w:left w:val="nil"/>
              <w:bottom w:val="single" w:sz="8" w:space="0" w:color="000000"/>
              <w:right w:val="single" w:sz="8" w:space="0" w:color="000000"/>
            </w:tcBorders>
            <w:shd w:val="clear" w:color="auto" w:fill="auto"/>
            <w:noWrap/>
            <w:vAlign w:val="center"/>
            <w:tcPrChange w:id="276"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51" w14:textId="12C805D8" w:rsidR="0051459B" w:rsidDel="00F05FD7" w:rsidRDefault="00D60EEC">
            <w:pPr>
              <w:widowControl/>
              <w:jc w:val="center"/>
              <w:textAlignment w:val="center"/>
              <w:rPr>
                <w:del w:id="277" w:author="hong jie" w:date="2023-08-03T13:39:00Z"/>
                <w:rFonts w:ascii="宋体" w:hAnsi="宋体" w:cs="宋体"/>
                <w:color w:val="000000"/>
                <w:sz w:val="24"/>
                <w:szCs w:val="24"/>
              </w:rPr>
            </w:pPr>
            <w:del w:id="278" w:author="hong jie" w:date="2023-08-03T13:39:00Z">
              <w:r w:rsidDel="00F05FD7">
                <w:rPr>
                  <w:rFonts w:ascii="宋体" w:hAnsi="宋体" w:cs="宋体" w:hint="eastAsia"/>
                  <w:color w:val="000000"/>
                  <w:kern w:val="0"/>
                  <w:sz w:val="24"/>
                  <w:szCs w:val="24"/>
                  <w:lang w:bidi="ar"/>
                </w:rPr>
                <w:delText>10</w:delText>
              </w:r>
            </w:del>
          </w:p>
        </w:tc>
        <w:tc>
          <w:tcPr>
            <w:tcW w:w="0" w:type="auto"/>
            <w:tcBorders>
              <w:top w:val="nil"/>
              <w:left w:val="nil"/>
              <w:bottom w:val="single" w:sz="8" w:space="0" w:color="000000"/>
              <w:right w:val="single" w:sz="8" w:space="0" w:color="000000"/>
            </w:tcBorders>
            <w:shd w:val="clear" w:color="auto" w:fill="auto"/>
            <w:noWrap/>
            <w:vAlign w:val="center"/>
            <w:tcPrChange w:id="279"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52" w14:textId="542BC90C" w:rsidR="0051459B" w:rsidDel="00F05FD7" w:rsidRDefault="00D60EEC">
            <w:pPr>
              <w:widowControl/>
              <w:jc w:val="center"/>
              <w:textAlignment w:val="center"/>
              <w:rPr>
                <w:del w:id="280" w:author="hong jie" w:date="2023-08-03T13:39:00Z"/>
                <w:rFonts w:ascii="宋体" w:hAnsi="宋体" w:cs="宋体"/>
                <w:color w:val="000000"/>
                <w:sz w:val="24"/>
                <w:szCs w:val="24"/>
              </w:rPr>
            </w:pPr>
            <w:del w:id="281" w:author="hong jie" w:date="2023-08-03T13:39:00Z">
              <w:r w:rsidDel="00F05FD7">
                <w:rPr>
                  <w:rFonts w:ascii="宋体" w:hAnsi="宋体" w:cs="宋体" w:hint="eastAsia"/>
                  <w:color w:val="000000"/>
                  <w:kern w:val="0"/>
                  <w:sz w:val="24"/>
                  <w:szCs w:val="24"/>
                  <w:lang w:bidi="ar"/>
                </w:rPr>
                <w:delText>100</w:delText>
              </w:r>
            </w:del>
          </w:p>
        </w:tc>
      </w:tr>
      <w:tr w:rsidR="00F05FD7" w14:paraId="7310B5B2" w14:textId="77777777" w:rsidTr="00F05FD7">
        <w:trPr>
          <w:trHeight w:val="540"/>
          <w:jc w:val="center"/>
          <w:ins w:id="282" w:author="hong jie" w:date="2023-08-03T13:40:00Z"/>
        </w:trPr>
        <w:tc>
          <w:tcPr>
            <w:tcW w:w="0" w:type="auto"/>
            <w:tcBorders>
              <w:top w:val="nil"/>
              <w:left w:val="single" w:sz="8" w:space="0" w:color="000000"/>
              <w:bottom w:val="single" w:sz="8" w:space="0" w:color="000000"/>
              <w:right w:val="single" w:sz="8" w:space="0" w:color="000000"/>
            </w:tcBorders>
            <w:shd w:val="clear" w:color="auto" w:fill="auto"/>
            <w:noWrap/>
            <w:vAlign w:val="center"/>
          </w:tcPr>
          <w:p w14:paraId="2BC0A12A" w14:textId="291BFE55" w:rsidR="00F05FD7" w:rsidRDefault="00F05FD7">
            <w:pPr>
              <w:widowControl/>
              <w:jc w:val="center"/>
              <w:textAlignment w:val="center"/>
              <w:rPr>
                <w:ins w:id="283" w:author="hong jie" w:date="2023-08-03T13:40:00Z"/>
                <w:rFonts w:ascii="宋体" w:hAnsi="宋体" w:cs="宋体"/>
                <w:color w:val="000000"/>
                <w:kern w:val="0"/>
                <w:sz w:val="24"/>
                <w:szCs w:val="24"/>
                <w:lang w:bidi="ar"/>
              </w:rPr>
            </w:pPr>
            <w:ins w:id="284" w:author="hong jie" w:date="2023-08-03T13:45:00Z">
              <w:r>
                <w:rPr>
                  <w:rFonts w:ascii="宋体" w:hAnsi="宋体" w:cs="宋体" w:hint="eastAsia"/>
                  <w:color w:val="000000"/>
                  <w:kern w:val="0"/>
                  <w:sz w:val="24"/>
                  <w:szCs w:val="24"/>
                  <w:lang w:bidi="ar"/>
                </w:rPr>
                <w:t>7</w:t>
              </w:r>
            </w:ins>
          </w:p>
        </w:tc>
        <w:tc>
          <w:tcPr>
            <w:tcW w:w="0" w:type="auto"/>
            <w:tcBorders>
              <w:top w:val="nil"/>
              <w:left w:val="nil"/>
              <w:bottom w:val="single" w:sz="8" w:space="0" w:color="000000"/>
              <w:right w:val="single" w:sz="8" w:space="0" w:color="000000"/>
            </w:tcBorders>
            <w:shd w:val="clear" w:color="auto" w:fill="auto"/>
            <w:noWrap/>
            <w:vAlign w:val="center"/>
          </w:tcPr>
          <w:p w14:paraId="17F37FEF" w14:textId="6415641A" w:rsidR="00F05FD7" w:rsidRDefault="00F05FD7" w:rsidP="00F05FD7">
            <w:pPr>
              <w:widowControl/>
              <w:jc w:val="center"/>
              <w:textAlignment w:val="center"/>
              <w:rPr>
                <w:ins w:id="285" w:author="hong jie" w:date="2023-08-03T13:40:00Z"/>
                <w:rFonts w:ascii="宋体" w:hAnsi="宋体" w:cs="宋体"/>
                <w:color w:val="000000"/>
                <w:kern w:val="0"/>
                <w:sz w:val="24"/>
                <w:szCs w:val="24"/>
                <w:lang w:bidi="ar"/>
              </w:rPr>
            </w:pPr>
            <w:ins w:id="286" w:author="hong jie" w:date="2023-08-03T13:41:00Z">
              <w:r>
                <w:rPr>
                  <w:rFonts w:ascii="宋体" w:hAnsi="宋体" w:cs="宋体" w:hint="eastAsia"/>
                  <w:color w:val="000000"/>
                  <w:kern w:val="0"/>
                  <w:sz w:val="24"/>
                  <w:szCs w:val="24"/>
                  <w:lang w:bidi="ar"/>
                </w:rPr>
                <w:t>医疗脚踏</w:t>
              </w:r>
            </w:ins>
          </w:p>
        </w:tc>
        <w:tc>
          <w:tcPr>
            <w:tcW w:w="0" w:type="auto"/>
            <w:tcBorders>
              <w:top w:val="nil"/>
              <w:left w:val="nil"/>
              <w:bottom w:val="single" w:sz="8" w:space="0" w:color="000000"/>
              <w:right w:val="single" w:sz="8" w:space="0" w:color="000000"/>
            </w:tcBorders>
            <w:shd w:val="clear" w:color="auto" w:fill="auto"/>
            <w:noWrap/>
            <w:vAlign w:val="center"/>
          </w:tcPr>
          <w:p w14:paraId="737FA5B9" w14:textId="4A9C42F5" w:rsidR="00F05FD7" w:rsidRDefault="00F05FD7">
            <w:pPr>
              <w:widowControl/>
              <w:jc w:val="center"/>
              <w:textAlignment w:val="center"/>
              <w:rPr>
                <w:ins w:id="287" w:author="hong jie" w:date="2023-08-03T13:40:00Z"/>
                <w:rFonts w:ascii="宋体" w:hAnsi="宋体" w:cs="宋体"/>
                <w:color w:val="000000"/>
                <w:kern w:val="0"/>
                <w:sz w:val="24"/>
                <w:szCs w:val="24"/>
                <w:lang w:bidi="ar"/>
              </w:rPr>
            </w:pPr>
            <w:ins w:id="288" w:author="hong jie" w:date="2023-08-03T13:41:00Z">
              <w:r>
                <w:rPr>
                  <w:rFonts w:ascii="宋体" w:hAnsi="宋体" w:cs="宋体" w:hint="eastAsia"/>
                  <w:color w:val="000000"/>
                  <w:kern w:val="0"/>
                  <w:sz w:val="24"/>
                  <w:szCs w:val="24"/>
                  <w:lang w:bidi="ar"/>
                </w:rPr>
                <w:t>/</w:t>
              </w:r>
            </w:ins>
          </w:p>
        </w:tc>
        <w:tc>
          <w:tcPr>
            <w:tcW w:w="0" w:type="auto"/>
            <w:tcBorders>
              <w:top w:val="nil"/>
              <w:left w:val="nil"/>
              <w:bottom w:val="single" w:sz="8" w:space="0" w:color="000000"/>
              <w:right w:val="single" w:sz="8" w:space="0" w:color="000000"/>
            </w:tcBorders>
            <w:shd w:val="clear" w:color="auto" w:fill="auto"/>
            <w:noWrap/>
            <w:vAlign w:val="center"/>
          </w:tcPr>
          <w:p w14:paraId="0305A95D" w14:textId="49B17299" w:rsidR="00F05FD7" w:rsidDel="00F05FD7" w:rsidRDefault="00F05FD7">
            <w:pPr>
              <w:widowControl/>
              <w:jc w:val="center"/>
              <w:textAlignment w:val="center"/>
              <w:rPr>
                <w:ins w:id="289" w:author="hong jie" w:date="2023-08-03T13:40:00Z"/>
                <w:rFonts w:ascii="宋体" w:hAnsi="宋体" w:cs="宋体"/>
                <w:color w:val="000000"/>
                <w:kern w:val="0"/>
                <w:sz w:val="24"/>
                <w:szCs w:val="24"/>
                <w:lang w:bidi="ar"/>
              </w:rPr>
            </w:pPr>
            <w:ins w:id="290" w:author="hong jie" w:date="2023-08-03T13:41:00Z">
              <w:r>
                <w:rPr>
                  <w:rFonts w:ascii="宋体" w:hAnsi="宋体" w:cs="宋体" w:hint="eastAsia"/>
                  <w:color w:val="000000"/>
                  <w:kern w:val="0"/>
                  <w:sz w:val="24"/>
                  <w:szCs w:val="24"/>
                  <w:lang w:bidi="ar"/>
                </w:rPr>
                <w:t>1</w:t>
              </w:r>
            </w:ins>
          </w:p>
        </w:tc>
        <w:tc>
          <w:tcPr>
            <w:tcW w:w="0" w:type="auto"/>
            <w:tcBorders>
              <w:top w:val="nil"/>
              <w:left w:val="nil"/>
              <w:bottom w:val="single" w:sz="8" w:space="0" w:color="000000"/>
              <w:right w:val="single" w:sz="8" w:space="0" w:color="000000"/>
            </w:tcBorders>
            <w:shd w:val="clear" w:color="auto" w:fill="auto"/>
            <w:noWrap/>
            <w:vAlign w:val="center"/>
          </w:tcPr>
          <w:p w14:paraId="0B3F11B5" w14:textId="779A9CAA" w:rsidR="00F05FD7" w:rsidRDefault="00F05FD7">
            <w:pPr>
              <w:widowControl/>
              <w:jc w:val="center"/>
              <w:textAlignment w:val="center"/>
              <w:rPr>
                <w:ins w:id="291" w:author="hong jie" w:date="2023-08-03T13:40:00Z"/>
                <w:rFonts w:ascii="宋体" w:hAnsi="宋体" w:cs="宋体"/>
                <w:color w:val="000000"/>
                <w:kern w:val="0"/>
                <w:sz w:val="24"/>
                <w:szCs w:val="24"/>
                <w:lang w:bidi="ar"/>
              </w:rPr>
            </w:pPr>
            <w:ins w:id="292" w:author="hong jie" w:date="2023-08-03T13:45:00Z">
              <w:r>
                <w:rPr>
                  <w:rFonts w:ascii="宋体" w:hAnsi="宋体" w:cs="宋体"/>
                  <w:color w:val="000000"/>
                  <w:kern w:val="0"/>
                  <w:sz w:val="24"/>
                  <w:szCs w:val="24"/>
                  <w:lang w:bidi="ar"/>
                </w:rPr>
                <w:t>1</w:t>
              </w:r>
            </w:ins>
          </w:p>
        </w:tc>
        <w:tc>
          <w:tcPr>
            <w:tcW w:w="0" w:type="auto"/>
            <w:tcBorders>
              <w:top w:val="nil"/>
              <w:left w:val="nil"/>
              <w:bottom w:val="single" w:sz="8" w:space="0" w:color="000000"/>
              <w:right w:val="single" w:sz="8" w:space="0" w:color="000000"/>
            </w:tcBorders>
            <w:shd w:val="clear" w:color="auto" w:fill="auto"/>
            <w:noWrap/>
            <w:vAlign w:val="center"/>
          </w:tcPr>
          <w:p w14:paraId="0D96F3B9" w14:textId="44C65453" w:rsidR="00F05FD7" w:rsidDel="00F05FD7" w:rsidRDefault="00F05FD7">
            <w:pPr>
              <w:widowControl/>
              <w:jc w:val="center"/>
              <w:textAlignment w:val="center"/>
              <w:rPr>
                <w:ins w:id="293" w:author="hong jie" w:date="2023-08-03T13:40:00Z"/>
                <w:rFonts w:ascii="宋体" w:hAnsi="宋体" w:cs="宋体"/>
                <w:color w:val="000000"/>
                <w:kern w:val="0"/>
                <w:sz w:val="24"/>
                <w:szCs w:val="24"/>
                <w:lang w:bidi="ar"/>
              </w:rPr>
            </w:pPr>
            <w:ins w:id="294" w:author="hong jie" w:date="2023-08-03T13:46:00Z">
              <w:r>
                <w:rPr>
                  <w:rFonts w:ascii="宋体" w:hAnsi="宋体" w:cs="宋体" w:hint="eastAsia"/>
                  <w:color w:val="000000"/>
                  <w:kern w:val="0"/>
                  <w:sz w:val="24"/>
                  <w:szCs w:val="24"/>
                  <w:lang w:bidi="ar"/>
                </w:rPr>
                <w:t>1</w:t>
              </w:r>
            </w:ins>
          </w:p>
        </w:tc>
      </w:tr>
      <w:tr w:rsidR="0051459B" w:rsidDel="00F05FD7" w14:paraId="7EAAB65A" w14:textId="5F61CAF3" w:rsidTr="00F05FD7">
        <w:trPr>
          <w:trHeight w:val="540"/>
          <w:jc w:val="center"/>
          <w:del w:id="295" w:author="hong jie" w:date="2023-08-03T13:44:00Z"/>
          <w:trPrChange w:id="296" w:author="hong jie" w:date="2023-08-03T13:39:00Z">
            <w:trPr>
              <w:trHeight w:val="540"/>
              <w:jc w:val="center"/>
            </w:trPr>
          </w:trPrChange>
        </w:trPr>
        <w:tc>
          <w:tcPr>
            <w:tcW w:w="0" w:type="auto"/>
            <w:tcBorders>
              <w:top w:val="nil"/>
              <w:left w:val="single" w:sz="8" w:space="0" w:color="000000"/>
              <w:bottom w:val="single" w:sz="8" w:space="0" w:color="000000"/>
              <w:right w:val="single" w:sz="8" w:space="0" w:color="000000"/>
            </w:tcBorders>
            <w:shd w:val="clear" w:color="auto" w:fill="auto"/>
            <w:noWrap/>
            <w:vAlign w:val="center"/>
            <w:tcPrChange w:id="297" w:author="hong jie" w:date="2023-08-03T13:39:00Z">
              <w:tcPr>
                <w:tcW w:w="0" w:type="auto"/>
                <w:tcBorders>
                  <w:top w:val="nil"/>
                  <w:left w:val="single" w:sz="8" w:space="0" w:color="000000"/>
                  <w:bottom w:val="single" w:sz="8" w:space="0" w:color="000000"/>
                  <w:right w:val="single" w:sz="8" w:space="0" w:color="000000"/>
                </w:tcBorders>
                <w:shd w:val="clear" w:color="auto" w:fill="auto"/>
                <w:noWrap/>
                <w:vAlign w:val="center"/>
              </w:tcPr>
            </w:tcPrChange>
          </w:tcPr>
          <w:p w14:paraId="7EAAB654" w14:textId="5F37E778" w:rsidR="0051459B" w:rsidDel="00F05FD7" w:rsidRDefault="00D60EEC">
            <w:pPr>
              <w:widowControl/>
              <w:jc w:val="center"/>
              <w:textAlignment w:val="center"/>
              <w:rPr>
                <w:del w:id="298" w:author="hong jie" w:date="2023-08-03T13:44:00Z"/>
                <w:rFonts w:ascii="宋体" w:hAnsi="宋体" w:cs="宋体"/>
                <w:color w:val="000000"/>
                <w:sz w:val="24"/>
                <w:szCs w:val="24"/>
              </w:rPr>
            </w:pPr>
            <w:del w:id="299" w:author="hong jie" w:date="2023-08-03T13:44:00Z">
              <w:r w:rsidDel="00F05FD7">
                <w:rPr>
                  <w:rFonts w:ascii="宋体" w:hAnsi="宋体" w:cs="宋体" w:hint="eastAsia"/>
                  <w:color w:val="000000"/>
                  <w:kern w:val="0"/>
                  <w:sz w:val="24"/>
                  <w:szCs w:val="24"/>
                  <w:lang w:bidi="ar"/>
                </w:rPr>
                <w:delText>7</w:delText>
              </w:r>
            </w:del>
          </w:p>
        </w:tc>
        <w:tc>
          <w:tcPr>
            <w:tcW w:w="0" w:type="auto"/>
            <w:tcBorders>
              <w:top w:val="nil"/>
              <w:left w:val="nil"/>
              <w:bottom w:val="single" w:sz="8" w:space="0" w:color="000000"/>
              <w:right w:val="single" w:sz="8" w:space="0" w:color="000000"/>
            </w:tcBorders>
            <w:shd w:val="clear" w:color="auto" w:fill="auto"/>
            <w:noWrap/>
            <w:vAlign w:val="center"/>
            <w:tcPrChange w:id="300"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55" w14:textId="6C6C3C54" w:rsidR="0051459B" w:rsidDel="00F05FD7" w:rsidRDefault="00D60EEC">
            <w:pPr>
              <w:widowControl/>
              <w:jc w:val="center"/>
              <w:textAlignment w:val="center"/>
              <w:rPr>
                <w:del w:id="301" w:author="hong jie" w:date="2023-08-03T13:44:00Z"/>
                <w:rFonts w:ascii="宋体" w:hAnsi="宋体" w:cs="宋体"/>
                <w:color w:val="000000"/>
                <w:sz w:val="24"/>
                <w:szCs w:val="24"/>
              </w:rPr>
            </w:pPr>
            <w:del w:id="302" w:author="hong jie" w:date="2023-08-03T13:44:00Z">
              <w:r w:rsidDel="00F05FD7">
                <w:rPr>
                  <w:rFonts w:ascii="宋体" w:hAnsi="宋体" w:cs="宋体" w:hint="eastAsia"/>
                  <w:color w:val="000000"/>
                  <w:kern w:val="0"/>
                  <w:sz w:val="24"/>
                  <w:szCs w:val="24"/>
                  <w:lang w:bidi="ar"/>
                </w:rPr>
                <w:delText>升降立柱</w:delText>
              </w:r>
            </w:del>
          </w:p>
        </w:tc>
        <w:tc>
          <w:tcPr>
            <w:tcW w:w="0" w:type="auto"/>
            <w:tcBorders>
              <w:top w:val="nil"/>
              <w:left w:val="nil"/>
              <w:bottom w:val="single" w:sz="8" w:space="0" w:color="000000"/>
              <w:right w:val="single" w:sz="8" w:space="0" w:color="000000"/>
            </w:tcBorders>
            <w:shd w:val="clear" w:color="auto" w:fill="auto"/>
            <w:noWrap/>
            <w:vAlign w:val="center"/>
            <w:tcPrChange w:id="303"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56" w14:textId="0927EAD3" w:rsidR="0051459B" w:rsidDel="00F05FD7" w:rsidRDefault="00D60EEC">
            <w:pPr>
              <w:widowControl/>
              <w:jc w:val="center"/>
              <w:textAlignment w:val="center"/>
              <w:rPr>
                <w:del w:id="304" w:author="hong jie" w:date="2023-08-03T13:44:00Z"/>
                <w:rFonts w:ascii="宋体" w:hAnsi="宋体" w:cs="宋体"/>
                <w:color w:val="000000"/>
                <w:sz w:val="24"/>
                <w:szCs w:val="24"/>
              </w:rPr>
            </w:pPr>
            <w:del w:id="305" w:author="hong jie" w:date="2023-08-03T13:44:00Z">
              <w:r w:rsidDel="00F05FD7">
                <w:rPr>
                  <w:rFonts w:ascii="宋体" w:hAnsi="宋体" w:cs="宋体" w:hint="eastAsia"/>
                  <w:color w:val="000000"/>
                  <w:kern w:val="0"/>
                  <w:sz w:val="24"/>
                  <w:szCs w:val="24"/>
                  <w:lang w:bidi="ar"/>
                </w:rPr>
                <w:delText>/</w:delText>
              </w:r>
            </w:del>
          </w:p>
        </w:tc>
        <w:tc>
          <w:tcPr>
            <w:tcW w:w="0" w:type="auto"/>
            <w:tcBorders>
              <w:top w:val="nil"/>
              <w:left w:val="nil"/>
              <w:bottom w:val="single" w:sz="8" w:space="0" w:color="000000"/>
              <w:right w:val="single" w:sz="8" w:space="0" w:color="000000"/>
            </w:tcBorders>
            <w:shd w:val="clear" w:color="auto" w:fill="auto"/>
            <w:noWrap/>
            <w:vAlign w:val="center"/>
            <w:tcPrChange w:id="306"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57" w14:textId="4BE92DBD" w:rsidR="0051459B" w:rsidDel="00F05FD7" w:rsidRDefault="00D60EEC">
            <w:pPr>
              <w:widowControl/>
              <w:jc w:val="center"/>
              <w:textAlignment w:val="center"/>
              <w:rPr>
                <w:del w:id="307" w:author="hong jie" w:date="2023-08-03T13:44:00Z"/>
                <w:rFonts w:ascii="宋体" w:hAnsi="宋体" w:cs="宋体"/>
                <w:color w:val="000000"/>
                <w:sz w:val="24"/>
                <w:szCs w:val="24"/>
              </w:rPr>
            </w:pPr>
            <w:del w:id="308" w:author="hong jie" w:date="2023-08-03T13:40:00Z">
              <w:r w:rsidDel="00F05FD7">
                <w:rPr>
                  <w:rFonts w:ascii="宋体" w:hAnsi="宋体" w:cs="宋体" w:hint="eastAsia"/>
                  <w:color w:val="000000"/>
                  <w:kern w:val="0"/>
                  <w:sz w:val="24"/>
                  <w:szCs w:val="24"/>
                  <w:lang w:bidi="ar"/>
                </w:rPr>
                <w:delText>10</w:delText>
              </w:r>
            </w:del>
          </w:p>
        </w:tc>
        <w:tc>
          <w:tcPr>
            <w:tcW w:w="0" w:type="auto"/>
            <w:tcBorders>
              <w:top w:val="nil"/>
              <w:left w:val="nil"/>
              <w:bottom w:val="single" w:sz="8" w:space="0" w:color="000000"/>
              <w:right w:val="single" w:sz="8" w:space="0" w:color="000000"/>
            </w:tcBorders>
            <w:shd w:val="clear" w:color="auto" w:fill="auto"/>
            <w:noWrap/>
            <w:vAlign w:val="center"/>
            <w:tcPrChange w:id="309"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58" w14:textId="6920EEB6" w:rsidR="0051459B" w:rsidDel="00F05FD7" w:rsidRDefault="00D60EEC">
            <w:pPr>
              <w:widowControl/>
              <w:jc w:val="center"/>
              <w:textAlignment w:val="center"/>
              <w:rPr>
                <w:del w:id="310" w:author="hong jie" w:date="2023-08-03T13:44:00Z"/>
                <w:rFonts w:ascii="宋体" w:hAnsi="宋体" w:cs="宋体"/>
                <w:color w:val="000000"/>
                <w:sz w:val="24"/>
                <w:szCs w:val="24"/>
              </w:rPr>
            </w:pPr>
            <w:del w:id="311" w:author="hong jie" w:date="2023-08-03T13:44:00Z">
              <w:r w:rsidDel="00F05FD7">
                <w:rPr>
                  <w:rFonts w:ascii="宋体" w:hAnsi="宋体" w:cs="宋体" w:hint="eastAsia"/>
                  <w:color w:val="000000"/>
                  <w:kern w:val="0"/>
                  <w:sz w:val="24"/>
                  <w:szCs w:val="24"/>
                  <w:lang w:bidi="ar"/>
                </w:rPr>
                <w:delText>1.5</w:delText>
              </w:r>
            </w:del>
          </w:p>
        </w:tc>
        <w:tc>
          <w:tcPr>
            <w:tcW w:w="0" w:type="auto"/>
            <w:tcBorders>
              <w:top w:val="nil"/>
              <w:left w:val="nil"/>
              <w:bottom w:val="single" w:sz="8" w:space="0" w:color="000000"/>
              <w:right w:val="single" w:sz="8" w:space="0" w:color="000000"/>
            </w:tcBorders>
            <w:shd w:val="clear" w:color="auto" w:fill="auto"/>
            <w:noWrap/>
            <w:vAlign w:val="center"/>
            <w:tcPrChange w:id="312"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59" w14:textId="2F72BA4C" w:rsidR="0051459B" w:rsidDel="00F05FD7" w:rsidRDefault="00D60EEC">
            <w:pPr>
              <w:widowControl/>
              <w:jc w:val="center"/>
              <w:textAlignment w:val="center"/>
              <w:rPr>
                <w:del w:id="313" w:author="hong jie" w:date="2023-08-03T13:44:00Z"/>
                <w:rFonts w:ascii="宋体" w:hAnsi="宋体" w:cs="宋体"/>
                <w:color w:val="000000"/>
                <w:sz w:val="24"/>
                <w:szCs w:val="24"/>
              </w:rPr>
            </w:pPr>
            <w:del w:id="314" w:author="hong jie" w:date="2023-08-03T13:40:00Z">
              <w:r w:rsidDel="00F05FD7">
                <w:rPr>
                  <w:rFonts w:ascii="宋体" w:hAnsi="宋体" w:cs="宋体" w:hint="eastAsia"/>
                  <w:color w:val="000000"/>
                  <w:kern w:val="0"/>
                  <w:sz w:val="24"/>
                  <w:szCs w:val="24"/>
                  <w:lang w:bidi="ar"/>
                </w:rPr>
                <w:delText>15</w:delText>
              </w:r>
            </w:del>
          </w:p>
        </w:tc>
      </w:tr>
      <w:tr w:rsidR="0051459B" w14:paraId="7EAAB661" w14:textId="77777777" w:rsidTr="00F05FD7">
        <w:trPr>
          <w:trHeight w:val="540"/>
          <w:jc w:val="center"/>
          <w:trPrChange w:id="315" w:author="hong jie" w:date="2023-08-03T13:39:00Z">
            <w:trPr>
              <w:trHeight w:val="540"/>
              <w:jc w:val="center"/>
            </w:trPr>
          </w:trPrChange>
        </w:trPr>
        <w:tc>
          <w:tcPr>
            <w:tcW w:w="0" w:type="auto"/>
            <w:tcBorders>
              <w:top w:val="nil"/>
              <w:left w:val="single" w:sz="8" w:space="0" w:color="000000"/>
              <w:bottom w:val="single" w:sz="8" w:space="0" w:color="000000"/>
              <w:right w:val="single" w:sz="8" w:space="0" w:color="000000"/>
            </w:tcBorders>
            <w:shd w:val="clear" w:color="auto" w:fill="auto"/>
            <w:noWrap/>
            <w:vAlign w:val="center"/>
            <w:tcPrChange w:id="316" w:author="hong jie" w:date="2023-08-03T13:39:00Z">
              <w:tcPr>
                <w:tcW w:w="0" w:type="auto"/>
                <w:tcBorders>
                  <w:top w:val="nil"/>
                  <w:left w:val="single" w:sz="8" w:space="0" w:color="000000"/>
                  <w:bottom w:val="single" w:sz="8" w:space="0" w:color="000000"/>
                  <w:right w:val="single" w:sz="8" w:space="0" w:color="000000"/>
                </w:tcBorders>
                <w:shd w:val="clear" w:color="auto" w:fill="auto"/>
                <w:noWrap/>
                <w:vAlign w:val="center"/>
              </w:tcPr>
            </w:tcPrChange>
          </w:tcPr>
          <w:p w14:paraId="7EAAB65B"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8</w:t>
            </w:r>
          </w:p>
        </w:tc>
        <w:tc>
          <w:tcPr>
            <w:tcW w:w="0" w:type="auto"/>
            <w:tcBorders>
              <w:top w:val="nil"/>
              <w:left w:val="nil"/>
              <w:bottom w:val="single" w:sz="8" w:space="0" w:color="000000"/>
              <w:right w:val="single" w:sz="8" w:space="0" w:color="000000"/>
            </w:tcBorders>
            <w:shd w:val="clear" w:color="auto" w:fill="auto"/>
            <w:noWrap/>
            <w:vAlign w:val="center"/>
            <w:tcPrChange w:id="317"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5C"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UPS</w:t>
            </w:r>
            <w:del w:id="318" w:author="hong jie" w:date="2023-08-03T13:25:00Z">
              <w:r w:rsidDel="003069F5">
                <w:rPr>
                  <w:rFonts w:ascii="宋体" w:hAnsi="宋体" w:cs="宋体" w:hint="eastAsia"/>
                  <w:color w:val="000000"/>
                  <w:kern w:val="0"/>
                  <w:sz w:val="24"/>
                  <w:szCs w:val="24"/>
                  <w:lang w:bidi="ar"/>
                </w:rPr>
                <w:delText>电源</w:delText>
              </w:r>
            </w:del>
          </w:p>
        </w:tc>
        <w:tc>
          <w:tcPr>
            <w:tcW w:w="0" w:type="auto"/>
            <w:tcBorders>
              <w:top w:val="nil"/>
              <w:left w:val="nil"/>
              <w:bottom w:val="single" w:sz="8" w:space="0" w:color="000000"/>
              <w:right w:val="single" w:sz="8" w:space="0" w:color="000000"/>
            </w:tcBorders>
            <w:shd w:val="clear" w:color="auto" w:fill="auto"/>
            <w:noWrap/>
            <w:vAlign w:val="center"/>
            <w:tcPrChange w:id="319"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5D"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w:t>
            </w:r>
          </w:p>
        </w:tc>
        <w:tc>
          <w:tcPr>
            <w:tcW w:w="0" w:type="auto"/>
            <w:tcBorders>
              <w:top w:val="nil"/>
              <w:left w:val="nil"/>
              <w:bottom w:val="single" w:sz="8" w:space="0" w:color="000000"/>
              <w:right w:val="single" w:sz="8" w:space="0" w:color="000000"/>
            </w:tcBorders>
            <w:shd w:val="clear" w:color="auto" w:fill="auto"/>
            <w:noWrap/>
            <w:vAlign w:val="center"/>
            <w:tcPrChange w:id="320"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5E" w14:textId="09EE5EA0" w:rsidR="0051459B" w:rsidRDefault="00D60EEC">
            <w:pPr>
              <w:widowControl/>
              <w:jc w:val="center"/>
              <w:textAlignment w:val="center"/>
              <w:rPr>
                <w:rFonts w:ascii="宋体" w:hAnsi="宋体" w:cs="宋体"/>
                <w:color w:val="000000"/>
                <w:sz w:val="24"/>
                <w:szCs w:val="24"/>
              </w:rPr>
            </w:pPr>
            <w:del w:id="321" w:author="hong jie" w:date="2023-08-03T13:40:00Z">
              <w:r w:rsidDel="00F05FD7">
                <w:rPr>
                  <w:rFonts w:ascii="宋体" w:hAnsi="宋体" w:cs="宋体" w:hint="eastAsia"/>
                  <w:color w:val="000000"/>
                  <w:kern w:val="0"/>
                  <w:sz w:val="24"/>
                  <w:szCs w:val="24"/>
                  <w:lang w:bidi="ar"/>
                </w:rPr>
                <w:delText>20</w:delText>
              </w:r>
            </w:del>
            <w:ins w:id="322" w:author="hong jie" w:date="2023-08-03T13:40:00Z">
              <w:r w:rsidR="00F05FD7">
                <w:rPr>
                  <w:rFonts w:ascii="宋体" w:hAnsi="宋体" w:cs="宋体"/>
                  <w:color w:val="000000"/>
                  <w:kern w:val="0"/>
                  <w:sz w:val="24"/>
                  <w:szCs w:val="24"/>
                  <w:lang w:bidi="ar"/>
                </w:rPr>
                <w:t>2</w:t>
              </w:r>
            </w:ins>
          </w:p>
        </w:tc>
        <w:tc>
          <w:tcPr>
            <w:tcW w:w="0" w:type="auto"/>
            <w:tcBorders>
              <w:top w:val="nil"/>
              <w:left w:val="nil"/>
              <w:bottom w:val="single" w:sz="8" w:space="0" w:color="000000"/>
              <w:right w:val="single" w:sz="8" w:space="0" w:color="000000"/>
            </w:tcBorders>
            <w:shd w:val="clear" w:color="auto" w:fill="auto"/>
            <w:noWrap/>
            <w:vAlign w:val="center"/>
            <w:tcPrChange w:id="323"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5F" w14:textId="660F502C" w:rsidR="0051459B" w:rsidRDefault="00F05FD7">
            <w:pPr>
              <w:widowControl/>
              <w:jc w:val="center"/>
              <w:textAlignment w:val="center"/>
              <w:rPr>
                <w:rFonts w:ascii="宋体" w:hAnsi="宋体" w:cs="宋体"/>
                <w:color w:val="000000"/>
                <w:sz w:val="24"/>
                <w:szCs w:val="24"/>
              </w:rPr>
            </w:pPr>
            <w:ins w:id="324" w:author="hong jie" w:date="2023-08-03T13:45:00Z">
              <w:r>
                <w:rPr>
                  <w:rFonts w:ascii="宋体" w:hAnsi="宋体" w:cs="宋体"/>
                  <w:color w:val="000000"/>
                  <w:kern w:val="0"/>
                  <w:sz w:val="24"/>
                  <w:szCs w:val="24"/>
                  <w:lang w:bidi="ar"/>
                </w:rPr>
                <w:t>0.2</w:t>
              </w:r>
            </w:ins>
            <w:del w:id="325" w:author="hong jie" w:date="2023-08-03T13:45:00Z">
              <w:r w:rsidR="00D60EEC" w:rsidDel="00F05FD7">
                <w:rPr>
                  <w:rFonts w:ascii="宋体" w:hAnsi="宋体" w:cs="宋体" w:hint="eastAsia"/>
                  <w:color w:val="000000"/>
                  <w:kern w:val="0"/>
                  <w:sz w:val="24"/>
                  <w:szCs w:val="24"/>
                  <w:lang w:bidi="ar"/>
                </w:rPr>
                <w:delText>1</w:delText>
              </w:r>
            </w:del>
          </w:p>
        </w:tc>
        <w:tc>
          <w:tcPr>
            <w:tcW w:w="0" w:type="auto"/>
            <w:tcBorders>
              <w:top w:val="nil"/>
              <w:left w:val="nil"/>
              <w:bottom w:val="single" w:sz="8" w:space="0" w:color="000000"/>
              <w:right w:val="single" w:sz="8" w:space="0" w:color="000000"/>
            </w:tcBorders>
            <w:shd w:val="clear" w:color="auto" w:fill="auto"/>
            <w:noWrap/>
            <w:vAlign w:val="center"/>
            <w:tcPrChange w:id="326"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60" w14:textId="65B1D988" w:rsidR="0051459B" w:rsidRDefault="00F05FD7">
            <w:pPr>
              <w:widowControl/>
              <w:jc w:val="center"/>
              <w:textAlignment w:val="center"/>
              <w:rPr>
                <w:rFonts w:ascii="宋体" w:hAnsi="宋体" w:cs="宋体"/>
                <w:color w:val="000000"/>
                <w:sz w:val="24"/>
                <w:szCs w:val="24"/>
              </w:rPr>
            </w:pPr>
            <w:ins w:id="327" w:author="hong jie" w:date="2023-08-03T13:46:00Z">
              <w:r>
                <w:rPr>
                  <w:rFonts w:ascii="宋体" w:hAnsi="宋体" w:cs="宋体"/>
                  <w:color w:val="000000"/>
                  <w:kern w:val="0"/>
                  <w:sz w:val="24"/>
                  <w:szCs w:val="24"/>
                  <w:lang w:bidi="ar"/>
                </w:rPr>
                <w:t>0.4</w:t>
              </w:r>
            </w:ins>
            <w:del w:id="328" w:author="hong jie" w:date="2023-08-03T13:40:00Z">
              <w:r w:rsidR="00D60EEC" w:rsidDel="00F05FD7">
                <w:rPr>
                  <w:rFonts w:ascii="宋体" w:hAnsi="宋体" w:cs="宋体" w:hint="eastAsia"/>
                  <w:color w:val="000000"/>
                  <w:kern w:val="0"/>
                  <w:sz w:val="24"/>
                  <w:szCs w:val="24"/>
                  <w:lang w:bidi="ar"/>
                </w:rPr>
                <w:delText>20</w:delText>
              </w:r>
            </w:del>
          </w:p>
        </w:tc>
      </w:tr>
      <w:tr w:rsidR="0051459B" w:rsidDel="006A5CF8" w14:paraId="7EAAB668" w14:textId="11321099" w:rsidTr="00F05FD7">
        <w:trPr>
          <w:trHeight w:val="540"/>
          <w:jc w:val="center"/>
          <w:del w:id="329" w:author="hong jie" w:date="2023-08-03T13:26:00Z"/>
          <w:trPrChange w:id="330" w:author="hong jie" w:date="2023-08-03T13:39:00Z">
            <w:trPr>
              <w:trHeight w:val="540"/>
              <w:jc w:val="center"/>
            </w:trPr>
          </w:trPrChange>
        </w:trPr>
        <w:tc>
          <w:tcPr>
            <w:tcW w:w="0" w:type="auto"/>
            <w:tcBorders>
              <w:top w:val="nil"/>
              <w:left w:val="single" w:sz="8" w:space="0" w:color="000000"/>
              <w:bottom w:val="single" w:sz="8" w:space="0" w:color="000000"/>
              <w:right w:val="single" w:sz="8" w:space="0" w:color="000000"/>
            </w:tcBorders>
            <w:shd w:val="clear" w:color="auto" w:fill="auto"/>
            <w:noWrap/>
            <w:vAlign w:val="center"/>
            <w:tcPrChange w:id="331" w:author="hong jie" w:date="2023-08-03T13:39:00Z">
              <w:tcPr>
                <w:tcW w:w="0" w:type="auto"/>
                <w:tcBorders>
                  <w:top w:val="nil"/>
                  <w:left w:val="single" w:sz="8" w:space="0" w:color="000000"/>
                  <w:bottom w:val="single" w:sz="8" w:space="0" w:color="000000"/>
                  <w:right w:val="single" w:sz="8" w:space="0" w:color="000000"/>
                </w:tcBorders>
                <w:shd w:val="clear" w:color="auto" w:fill="auto"/>
                <w:noWrap/>
                <w:vAlign w:val="center"/>
              </w:tcPr>
            </w:tcPrChange>
          </w:tcPr>
          <w:p w14:paraId="7EAAB662" w14:textId="24F3CE6C" w:rsidR="0051459B" w:rsidDel="006A5CF8" w:rsidRDefault="00D60EEC">
            <w:pPr>
              <w:widowControl/>
              <w:jc w:val="center"/>
              <w:textAlignment w:val="center"/>
              <w:rPr>
                <w:del w:id="332" w:author="hong jie" w:date="2023-08-03T13:26:00Z"/>
                <w:rFonts w:ascii="宋体" w:hAnsi="宋体" w:cs="宋体"/>
                <w:color w:val="000000"/>
                <w:sz w:val="24"/>
                <w:szCs w:val="24"/>
              </w:rPr>
            </w:pPr>
            <w:del w:id="333" w:author="hong jie" w:date="2023-08-03T13:26:00Z">
              <w:r w:rsidDel="006A5CF8">
                <w:rPr>
                  <w:rFonts w:ascii="宋体" w:hAnsi="宋体" w:cs="宋体" w:hint="eastAsia"/>
                  <w:color w:val="000000"/>
                  <w:kern w:val="0"/>
                  <w:sz w:val="24"/>
                  <w:szCs w:val="24"/>
                  <w:lang w:bidi="ar"/>
                </w:rPr>
                <w:delText>9</w:delText>
              </w:r>
            </w:del>
          </w:p>
        </w:tc>
        <w:tc>
          <w:tcPr>
            <w:tcW w:w="0" w:type="auto"/>
            <w:tcBorders>
              <w:top w:val="nil"/>
              <w:left w:val="nil"/>
              <w:bottom w:val="single" w:sz="8" w:space="0" w:color="000000"/>
              <w:right w:val="single" w:sz="8" w:space="0" w:color="000000"/>
            </w:tcBorders>
            <w:shd w:val="clear" w:color="auto" w:fill="auto"/>
            <w:noWrap/>
            <w:vAlign w:val="center"/>
            <w:tcPrChange w:id="334"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63" w14:textId="768EE36D" w:rsidR="0051459B" w:rsidDel="006A5CF8" w:rsidRDefault="00D60EEC">
            <w:pPr>
              <w:widowControl/>
              <w:jc w:val="center"/>
              <w:textAlignment w:val="center"/>
              <w:rPr>
                <w:del w:id="335" w:author="hong jie" w:date="2023-08-03T13:26:00Z"/>
                <w:rFonts w:ascii="宋体" w:hAnsi="宋体" w:cs="宋体"/>
                <w:color w:val="000000"/>
                <w:sz w:val="24"/>
                <w:szCs w:val="24"/>
              </w:rPr>
            </w:pPr>
            <w:del w:id="336" w:author="hong jie" w:date="2023-08-03T13:26:00Z">
              <w:r w:rsidDel="006A5CF8">
                <w:rPr>
                  <w:rFonts w:ascii="宋体" w:hAnsi="宋体" w:cs="宋体" w:hint="eastAsia"/>
                  <w:color w:val="000000"/>
                  <w:kern w:val="0"/>
                  <w:sz w:val="24"/>
                  <w:szCs w:val="24"/>
                  <w:lang w:bidi="ar"/>
                </w:rPr>
                <w:delText>无线收发模块</w:delText>
              </w:r>
            </w:del>
          </w:p>
        </w:tc>
        <w:tc>
          <w:tcPr>
            <w:tcW w:w="0" w:type="auto"/>
            <w:tcBorders>
              <w:top w:val="nil"/>
              <w:left w:val="nil"/>
              <w:bottom w:val="single" w:sz="8" w:space="0" w:color="000000"/>
              <w:right w:val="single" w:sz="8" w:space="0" w:color="000000"/>
            </w:tcBorders>
            <w:shd w:val="clear" w:color="auto" w:fill="auto"/>
            <w:noWrap/>
            <w:vAlign w:val="center"/>
            <w:tcPrChange w:id="337"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64" w14:textId="410A7CB4" w:rsidR="0051459B" w:rsidDel="006A5CF8" w:rsidRDefault="00D60EEC">
            <w:pPr>
              <w:widowControl/>
              <w:jc w:val="center"/>
              <w:textAlignment w:val="center"/>
              <w:rPr>
                <w:del w:id="338" w:author="hong jie" w:date="2023-08-03T13:26:00Z"/>
                <w:rFonts w:ascii="宋体" w:hAnsi="宋体" w:cs="宋体"/>
                <w:color w:val="000000"/>
                <w:sz w:val="24"/>
                <w:szCs w:val="24"/>
              </w:rPr>
            </w:pPr>
            <w:del w:id="339" w:author="hong jie" w:date="2023-08-03T13:26:00Z">
              <w:r w:rsidDel="006A5CF8">
                <w:rPr>
                  <w:rFonts w:ascii="宋体" w:hAnsi="宋体" w:cs="宋体" w:hint="eastAsia"/>
                  <w:color w:val="000000"/>
                  <w:kern w:val="0"/>
                  <w:sz w:val="24"/>
                  <w:szCs w:val="24"/>
                  <w:lang w:bidi="ar"/>
                </w:rPr>
                <w:delText>/</w:delText>
              </w:r>
            </w:del>
          </w:p>
        </w:tc>
        <w:tc>
          <w:tcPr>
            <w:tcW w:w="0" w:type="auto"/>
            <w:tcBorders>
              <w:top w:val="nil"/>
              <w:left w:val="nil"/>
              <w:bottom w:val="single" w:sz="8" w:space="0" w:color="000000"/>
              <w:right w:val="single" w:sz="8" w:space="0" w:color="000000"/>
            </w:tcBorders>
            <w:shd w:val="clear" w:color="auto" w:fill="auto"/>
            <w:noWrap/>
            <w:vAlign w:val="center"/>
            <w:tcPrChange w:id="340"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65" w14:textId="357E4268" w:rsidR="0051459B" w:rsidDel="006A5CF8" w:rsidRDefault="00D60EEC">
            <w:pPr>
              <w:widowControl/>
              <w:jc w:val="center"/>
              <w:textAlignment w:val="center"/>
              <w:rPr>
                <w:del w:id="341" w:author="hong jie" w:date="2023-08-03T13:26:00Z"/>
                <w:rFonts w:ascii="宋体" w:hAnsi="宋体" w:cs="宋体"/>
                <w:color w:val="000000"/>
                <w:sz w:val="24"/>
                <w:szCs w:val="24"/>
              </w:rPr>
            </w:pPr>
            <w:del w:id="342" w:author="hong jie" w:date="2023-08-03T13:26:00Z">
              <w:r w:rsidDel="006A5CF8">
                <w:rPr>
                  <w:rFonts w:ascii="宋体" w:hAnsi="宋体" w:cs="宋体" w:hint="eastAsia"/>
                  <w:color w:val="000000"/>
                  <w:kern w:val="0"/>
                  <w:sz w:val="24"/>
                  <w:szCs w:val="24"/>
                  <w:lang w:bidi="ar"/>
                </w:rPr>
                <w:delText>10</w:delText>
              </w:r>
            </w:del>
          </w:p>
        </w:tc>
        <w:tc>
          <w:tcPr>
            <w:tcW w:w="0" w:type="auto"/>
            <w:tcBorders>
              <w:top w:val="nil"/>
              <w:left w:val="nil"/>
              <w:bottom w:val="single" w:sz="8" w:space="0" w:color="000000"/>
              <w:right w:val="single" w:sz="8" w:space="0" w:color="000000"/>
            </w:tcBorders>
            <w:shd w:val="clear" w:color="auto" w:fill="auto"/>
            <w:noWrap/>
            <w:vAlign w:val="center"/>
            <w:tcPrChange w:id="343"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66" w14:textId="216A2EF6" w:rsidR="0051459B" w:rsidDel="006A5CF8" w:rsidRDefault="00D60EEC">
            <w:pPr>
              <w:widowControl/>
              <w:jc w:val="center"/>
              <w:textAlignment w:val="center"/>
              <w:rPr>
                <w:del w:id="344" w:author="hong jie" w:date="2023-08-03T13:26:00Z"/>
                <w:rFonts w:ascii="宋体" w:hAnsi="宋体" w:cs="宋体"/>
                <w:color w:val="000000"/>
                <w:sz w:val="24"/>
                <w:szCs w:val="24"/>
              </w:rPr>
            </w:pPr>
            <w:del w:id="345" w:author="hong jie" w:date="2023-08-03T13:26:00Z">
              <w:r w:rsidDel="006A5CF8">
                <w:rPr>
                  <w:rFonts w:ascii="宋体" w:hAnsi="宋体" w:cs="宋体" w:hint="eastAsia"/>
                  <w:color w:val="000000"/>
                  <w:kern w:val="0"/>
                  <w:sz w:val="24"/>
                  <w:szCs w:val="24"/>
                  <w:lang w:bidi="ar"/>
                </w:rPr>
                <w:delText>0.5</w:delText>
              </w:r>
            </w:del>
          </w:p>
        </w:tc>
        <w:tc>
          <w:tcPr>
            <w:tcW w:w="0" w:type="auto"/>
            <w:tcBorders>
              <w:top w:val="nil"/>
              <w:left w:val="nil"/>
              <w:bottom w:val="single" w:sz="8" w:space="0" w:color="000000"/>
              <w:right w:val="single" w:sz="8" w:space="0" w:color="000000"/>
            </w:tcBorders>
            <w:shd w:val="clear" w:color="auto" w:fill="auto"/>
            <w:noWrap/>
            <w:vAlign w:val="center"/>
            <w:tcPrChange w:id="346"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67" w14:textId="4E2F8C9C" w:rsidR="0051459B" w:rsidDel="006A5CF8" w:rsidRDefault="00D60EEC">
            <w:pPr>
              <w:widowControl/>
              <w:jc w:val="center"/>
              <w:textAlignment w:val="center"/>
              <w:rPr>
                <w:del w:id="347" w:author="hong jie" w:date="2023-08-03T13:26:00Z"/>
                <w:rFonts w:ascii="宋体" w:hAnsi="宋体" w:cs="宋体"/>
                <w:color w:val="000000"/>
                <w:sz w:val="24"/>
                <w:szCs w:val="24"/>
              </w:rPr>
            </w:pPr>
            <w:del w:id="348" w:author="hong jie" w:date="2023-08-03T13:26:00Z">
              <w:r w:rsidDel="006A5CF8">
                <w:rPr>
                  <w:rFonts w:ascii="宋体" w:hAnsi="宋体" w:cs="宋体" w:hint="eastAsia"/>
                  <w:color w:val="000000"/>
                  <w:kern w:val="0"/>
                  <w:sz w:val="24"/>
                  <w:szCs w:val="24"/>
                  <w:lang w:bidi="ar"/>
                </w:rPr>
                <w:delText>5</w:delText>
              </w:r>
            </w:del>
          </w:p>
        </w:tc>
      </w:tr>
      <w:tr w:rsidR="0051459B" w14:paraId="7EAAB66F" w14:textId="77777777" w:rsidTr="00F05FD7">
        <w:trPr>
          <w:trHeight w:val="540"/>
          <w:jc w:val="center"/>
          <w:trPrChange w:id="349" w:author="hong jie" w:date="2023-08-03T13:39:00Z">
            <w:trPr>
              <w:trHeight w:val="540"/>
              <w:jc w:val="center"/>
            </w:trPr>
          </w:trPrChange>
        </w:trPr>
        <w:tc>
          <w:tcPr>
            <w:tcW w:w="0" w:type="auto"/>
            <w:tcBorders>
              <w:top w:val="nil"/>
              <w:left w:val="single" w:sz="8" w:space="0" w:color="000000"/>
              <w:bottom w:val="single" w:sz="8" w:space="0" w:color="000000"/>
              <w:right w:val="single" w:sz="8" w:space="0" w:color="000000"/>
            </w:tcBorders>
            <w:shd w:val="clear" w:color="auto" w:fill="auto"/>
            <w:noWrap/>
            <w:vAlign w:val="center"/>
            <w:tcPrChange w:id="350" w:author="hong jie" w:date="2023-08-03T13:39:00Z">
              <w:tcPr>
                <w:tcW w:w="0" w:type="auto"/>
                <w:tcBorders>
                  <w:top w:val="nil"/>
                  <w:left w:val="single" w:sz="8" w:space="0" w:color="000000"/>
                  <w:bottom w:val="single" w:sz="8" w:space="0" w:color="000000"/>
                  <w:right w:val="single" w:sz="8" w:space="0" w:color="000000"/>
                </w:tcBorders>
                <w:shd w:val="clear" w:color="auto" w:fill="auto"/>
                <w:noWrap/>
                <w:vAlign w:val="center"/>
              </w:tcPr>
            </w:tcPrChange>
          </w:tcPr>
          <w:p w14:paraId="7EAAB669" w14:textId="0E2B4168" w:rsidR="0051459B" w:rsidRDefault="00D60EEC">
            <w:pPr>
              <w:widowControl/>
              <w:jc w:val="center"/>
              <w:textAlignment w:val="center"/>
              <w:rPr>
                <w:rFonts w:ascii="宋体" w:hAnsi="宋体" w:cs="宋体"/>
                <w:color w:val="000000"/>
                <w:sz w:val="24"/>
                <w:szCs w:val="24"/>
              </w:rPr>
            </w:pPr>
            <w:del w:id="351" w:author="hong jie" w:date="2023-08-03T13:26:00Z">
              <w:r w:rsidDel="00DA04FC">
                <w:rPr>
                  <w:rFonts w:ascii="宋体" w:hAnsi="宋体" w:cs="宋体" w:hint="eastAsia"/>
                  <w:color w:val="000000"/>
                  <w:kern w:val="0"/>
                  <w:sz w:val="24"/>
                  <w:szCs w:val="24"/>
                  <w:lang w:bidi="ar"/>
                </w:rPr>
                <w:delText>10</w:delText>
              </w:r>
            </w:del>
            <w:ins w:id="352" w:author="hong jie" w:date="2023-08-03T13:26:00Z">
              <w:r w:rsidR="00DA04FC">
                <w:rPr>
                  <w:rFonts w:ascii="宋体" w:hAnsi="宋体" w:cs="宋体"/>
                  <w:color w:val="000000"/>
                  <w:kern w:val="0"/>
                  <w:sz w:val="24"/>
                  <w:szCs w:val="24"/>
                  <w:lang w:bidi="ar"/>
                </w:rPr>
                <w:t>9</w:t>
              </w:r>
            </w:ins>
          </w:p>
        </w:tc>
        <w:tc>
          <w:tcPr>
            <w:tcW w:w="0" w:type="auto"/>
            <w:tcBorders>
              <w:top w:val="nil"/>
              <w:left w:val="nil"/>
              <w:bottom w:val="single" w:sz="8" w:space="0" w:color="000000"/>
              <w:right w:val="single" w:sz="8" w:space="0" w:color="000000"/>
            </w:tcBorders>
            <w:shd w:val="clear" w:color="auto" w:fill="auto"/>
            <w:noWrap/>
            <w:vAlign w:val="center"/>
            <w:tcPrChange w:id="353"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6A"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器械包</w:t>
            </w:r>
          </w:p>
        </w:tc>
        <w:tc>
          <w:tcPr>
            <w:tcW w:w="0" w:type="auto"/>
            <w:tcBorders>
              <w:top w:val="nil"/>
              <w:left w:val="nil"/>
              <w:bottom w:val="single" w:sz="8" w:space="0" w:color="000000"/>
              <w:right w:val="single" w:sz="8" w:space="0" w:color="000000"/>
            </w:tcBorders>
            <w:shd w:val="clear" w:color="auto" w:fill="auto"/>
            <w:noWrap/>
            <w:vAlign w:val="center"/>
            <w:tcPrChange w:id="354"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6B"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w:t>
            </w:r>
          </w:p>
        </w:tc>
        <w:tc>
          <w:tcPr>
            <w:tcW w:w="0" w:type="auto"/>
            <w:tcBorders>
              <w:top w:val="nil"/>
              <w:left w:val="nil"/>
              <w:bottom w:val="single" w:sz="8" w:space="0" w:color="000000"/>
              <w:right w:val="single" w:sz="8" w:space="0" w:color="000000"/>
            </w:tcBorders>
            <w:shd w:val="clear" w:color="auto" w:fill="auto"/>
            <w:noWrap/>
            <w:vAlign w:val="center"/>
            <w:tcPrChange w:id="355"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6C" w14:textId="492554B0" w:rsidR="0051459B" w:rsidRDefault="00D60EEC">
            <w:pPr>
              <w:widowControl/>
              <w:jc w:val="center"/>
              <w:textAlignment w:val="center"/>
              <w:rPr>
                <w:rFonts w:ascii="宋体" w:hAnsi="宋体" w:cs="宋体"/>
                <w:color w:val="000000"/>
                <w:sz w:val="24"/>
                <w:szCs w:val="24"/>
              </w:rPr>
            </w:pPr>
            <w:del w:id="356" w:author="hong jie" w:date="2023-08-03T13:40:00Z">
              <w:r w:rsidDel="00F05FD7">
                <w:rPr>
                  <w:rFonts w:ascii="宋体" w:hAnsi="宋体" w:cs="宋体" w:hint="eastAsia"/>
                  <w:color w:val="000000"/>
                  <w:kern w:val="0"/>
                  <w:sz w:val="24"/>
                  <w:szCs w:val="24"/>
                  <w:lang w:bidi="ar"/>
                </w:rPr>
                <w:delText>10</w:delText>
              </w:r>
            </w:del>
            <w:ins w:id="357" w:author="hong jie" w:date="2023-08-03T13:40:00Z">
              <w:r w:rsidR="00F05FD7">
                <w:rPr>
                  <w:rFonts w:ascii="宋体" w:hAnsi="宋体" w:cs="宋体"/>
                  <w:color w:val="000000"/>
                  <w:kern w:val="0"/>
                  <w:sz w:val="24"/>
                  <w:szCs w:val="24"/>
                  <w:lang w:bidi="ar"/>
                </w:rPr>
                <w:t>2</w:t>
              </w:r>
            </w:ins>
          </w:p>
        </w:tc>
        <w:tc>
          <w:tcPr>
            <w:tcW w:w="0" w:type="auto"/>
            <w:tcBorders>
              <w:top w:val="nil"/>
              <w:left w:val="nil"/>
              <w:bottom w:val="single" w:sz="8" w:space="0" w:color="000000"/>
              <w:right w:val="single" w:sz="8" w:space="0" w:color="000000"/>
            </w:tcBorders>
            <w:shd w:val="clear" w:color="auto" w:fill="auto"/>
            <w:noWrap/>
            <w:vAlign w:val="center"/>
            <w:tcPrChange w:id="358"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6D" w14:textId="6285C996" w:rsidR="0051459B" w:rsidRDefault="00F05FD7">
            <w:pPr>
              <w:widowControl/>
              <w:jc w:val="center"/>
              <w:textAlignment w:val="center"/>
              <w:rPr>
                <w:rFonts w:ascii="宋体" w:hAnsi="宋体" w:cs="宋体"/>
                <w:color w:val="000000"/>
                <w:sz w:val="24"/>
                <w:szCs w:val="24"/>
              </w:rPr>
            </w:pPr>
            <w:ins w:id="359" w:author="hong jie" w:date="2023-08-03T13:45:00Z">
              <w:r>
                <w:rPr>
                  <w:rFonts w:ascii="宋体" w:hAnsi="宋体" w:cs="宋体"/>
                  <w:color w:val="000000"/>
                  <w:kern w:val="0"/>
                  <w:sz w:val="24"/>
                  <w:szCs w:val="24"/>
                  <w:lang w:bidi="ar"/>
                </w:rPr>
                <w:t>4</w:t>
              </w:r>
            </w:ins>
            <w:del w:id="360" w:author="hong jie" w:date="2023-08-03T13:45:00Z">
              <w:r w:rsidR="00D60EEC" w:rsidDel="00F05FD7">
                <w:rPr>
                  <w:rFonts w:ascii="宋体" w:hAnsi="宋体" w:cs="宋体" w:hint="eastAsia"/>
                  <w:color w:val="000000"/>
                  <w:kern w:val="0"/>
                  <w:sz w:val="24"/>
                  <w:szCs w:val="24"/>
                  <w:lang w:bidi="ar"/>
                </w:rPr>
                <w:delText>8</w:delText>
              </w:r>
            </w:del>
          </w:p>
        </w:tc>
        <w:tc>
          <w:tcPr>
            <w:tcW w:w="0" w:type="auto"/>
            <w:tcBorders>
              <w:top w:val="nil"/>
              <w:left w:val="nil"/>
              <w:bottom w:val="single" w:sz="8" w:space="0" w:color="000000"/>
              <w:right w:val="single" w:sz="8" w:space="0" w:color="000000"/>
            </w:tcBorders>
            <w:shd w:val="clear" w:color="auto" w:fill="auto"/>
            <w:noWrap/>
            <w:vAlign w:val="center"/>
            <w:tcPrChange w:id="361"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6E" w14:textId="4E384C49" w:rsidR="0051459B" w:rsidRDefault="00F05FD7">
            <w:pPr>
              <w:widowControl/>
              <w:jc w:val="center"/>
              <w:textAlignment w:val="center"/>
              <w:rPr>
                <w:rFonts w:ascii="宋体" w:hAnsi="宋体" w:cs="宋体"/>
                <w:color w:val="000000"/>
                <w:sz w:val="24"/>
                <w:szCs w:val="24"/>
              </w:rPr>
            </w:pPr>
            <w:ins w:id="362" w:author="hong jie" w:date="2023-08-03T13:46:00Z">
              <w:r>
                <w:rPr>
                  <w:rFonts w:ascii="宋体" w:hAnsi="宋体" w:cs="宋体"/>
                  <w:color w:val="000000"/>
                  <w:kern w:val="0"/>
                  <w:sz w:val="24"/>
                  <w:szCs w:val="24"/>
                  <w:lang w:bidi="ar"/>
                </w:rPr>
                <w:t>8</w:t>
              </w:r>
            </w:ins>
            <w:del w:id="363" w:author="hong jie" w:date="2023-08-03T13:40:00Z">
              <w:r w:rsidR="00D60EEC" w:rsidDel="00F05FD7">
                <w:rPr>
                  <w:rFonts w:ascii="宋体" w:hAnsi="宋体" w:cs="宋体" w:hint="eastAsia"/>
                  <w:color w:val="000000"/>
                  <w:kern w:val="0"/>
                  <w:sz w:val="24"/>
                  <w:szCs w:val="24"/>
                  <w:lang w:bidi="ar"/>
                </w:rPr>
                <w:delText>80</w:delText>
              </w:r>
            </w:del>
          </w:p>
        </w:tc>
      </w:tr>
      <w:tr w:rsidR="0051459B" w:rsidDel="00F05FD7" w14:paraId="7EAAB676" w14:textId="7CD36C03" w:rsidTr="00F05FD7">
        <w:trPr>
          <w:trHeight w:val="540"/>
          <w:jc w:val="center"/>
          <w:del w:id="364" w:author="hong jie" w:date="2023-08-03T13:40:00Z"/>
          <w:trPrChange w:id="365" w:author="hong jie" w:date="2023-08-03T13:39:00Z">
            <w:trPr>
              <w:trHeight w:val="540"/>
              <w:jc w:val="center"/>
            </w:trPr>
          </w:trPrChange>
        </w:trPr>
        <w:tc>
          <w:tcPr>
            <w:tcW w:w="0" w:type="auto"/>
            <w:tcBorders>
              <w:top w:val="nil"/>
              <w:left w:val="single" w:sz="8" w:space="0" w:color="000000"/>
              <w:bottom w:val="single" w:sz="8" w:space="0" w:color="000000"/>
              <w:right w:val="single" w:sz="8" w:space="0" w:color="000000"/>
            </w:tcBorders>
            <w:shd w:val="clear" w:color="auto" w:fill="auto"/>
            <w:noWrap/>
            <w:vAlign w:val="center"/>
            <w:tcPrChange w:id="366" w:author="hong jie" w:date="2023-08-03T13:39:00Z">
              <w:tcPr>
                <w:tcW w:w="0" w:type="auto"/>
                <w:tcBorders>
                  <w:top w:val="nil"/>
                  <w:left w:val="single" w:sz="8" w:space="0" w:color="000000"/>
                  <w:bottom w:val="single" w:sz="8" w:space="0" w:color="000000"/>
                  <w:right w:val="single" w:sz="8" w:space="0" w:color="000000"/>
                </w:tcBorders>
                <w:shd w:val="clear" w:color="auto" w:fill="auto"/>
                <w:noWrap/>
                <w:vAlign w:val="center"/>
              </w:tcPr>
            </w:tcPrChange>
          </w:tcPr>
          <w:p w14:paraId="7EAAB670" w14:textId="061894B2" w:rsidR="0051459B" w:rsidDel="00F05FD7" w:rsidRDefault="00D60EEC">
            <w:pPr>
              <w:widowControl/>
              <w:jc w:val="center"/>
              <w:textAlignment w:val="center"/>
              <w:rPr>
                <w:del w:id="367" w:author="hong jie" w:date="2023-08-03T13:40:00Z"/>
                <w:rFonts w:ascii="宋体" w:hAnsi="宋体" w:cs="宋体"/>
                <w:color w:val="000000"/>
                <w:sz w:val="24"/>
                <w:szCs w:val="24"/>
              </w:rPr>
            </w:pPr>
            <w:del w:id="368" w:author="hong jie" w:date="2023-08-03T13:26:00Z">
              <w:r w:rsidDel="00DA04FC">
                <w:rPr>
                  <w:rFonts w:ascii="宋体" w:hAnsi="宋体" w:cs="宋体" w:hint="eastAsia"/>
                  <w:color w:val="000000"/>
                  <w:kern w:val="0"/>
                  <w:sz w:val="24"/>
                  <w:szCs w:val="24"/>
                  <w:lang w:bidi="ar"/>
                </w:rPr>
                <w:delText>11</w:delText>
              </w:r>
            </w:del>
          </w:p>
        </w:tc>
        <w:tc>
          <w:tcPr>
            <w:tcW w:w="0" w:type="auto"/>
            <w:tcBorders>
              <w:top w:val="nil"/>
              <w:left w:val="nil"/>
              <w:bottom w:val="single" w:sz="8" w:space="0" w:color="000000"/>
              <w:right w:val="single" w:sz="8" w:space="0" w:color="000000"/>
            </w:tcBorders>
            <w:shd w:val="clear" w:color="auto" w:fill="auto"/>
            <w:noWrap/>
            <w:vAlign w:val="center"/>
            <w:tcPrChange w:id="369"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71" w14:textId="2B92065B" w:rsidR="0051459B" w:rsidDel="00F05FD7" w:rsidRDefault="00D60EEC">
            <w:pPr>
              <w:widowControl/>
              <w:jc w:val="center"/>
              <w:textAlignment w:val="center"/>
              <w:rPr>
                <w:del w:id="370" w:author="hong jie" w:date="2023-08-03T13:40:00Z"/>
                <w:rFonts w:ascii="宋体" w:hAnsi="宋体" w:cs="宋体"/>
                <w:color w:val="000000"/>
                <w:sz w:val="24"/>
                <w:szCs w:val="24"/>
              </w:rPr>
            </w:pPr>
            <w:del w:id="371" w:author="hong jie" w:date="2023-08-03T13:40:00Z">
              <w:r w:rsidDel="00F05FD7">
                <w:rPr>
                  <w:rFonts w:ascii="宋体" w:hAnsi="宋体" w:cs="宋体" w:hint="eastAsia"/>
                  <w:color w:val="000000"/>
                  <w:kern w:val="0"/>
                  <w:sz w:val="24"/>
                  <w:szCs w:val="24"/>
                  <w:lang w:bidi="ar"/>
                </w:rPr>
                <w:delText>双目相机</w:delText>
              </w:r>
            </w:del>
          </w:p>
        </w:tc>
        <w:tc>
          <w:tcPr>
            <w:tcW w:w="0" w:type="auto"/>
            <w:tcBorders>
              <w:top w:val="nil"/>
              <w:left w:val="nil"/>
              <w:bottom w:val="single" w:sz="8" w:space="0" w:color="000000"/>
              <w:right w:val="single" w:sz="8" w:space="0" w:color="000000"/>
            </w:tcBorders>
            <w:shd w:val="clear" w:color="auto" w:fill="auto"/>
            <w:noWrap/>
            <w:vAlign w:val="center"/>
            <w:tcPrChange w:id="372"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72" w14:textId="5C79B732" w:rsidR="0051459B" w:rsidDel="00F05FD7" w:rsidRDefault="00D60EEC">
            <w:pPr>
              <w:widowControl/>
              <w:jc w:val="center"/>
              <w:textAlignment w:val="center"/>
              <w:rPr>
                <w:del w:id="373" w:author="hong jie" w:date="2023-08-03T13:40:00Z"/>
                <w:rFonts w:ascii="宋体" w:hAnsi="宋体" w:cs="宋体"/>
                <w:color w:val="000000"/>
                <w:sz w:val="24"/>
                <w:szCs w:val="24"/>
              </w:rPr>
            </w:pPr>
            <w:del w:id="374" w:author="hong jie" w:date="2023-08-03T13:40:00Z">
              <w:r w:rsidDel="00F05FD7">
                <w:rPr>
                  <w:rFonts w:ascii="宋体" w:hAnsi="宋体" w:cs="宋体" w:hint="eastAsia"/>
                  <w:color w:val="000000"/>
                  <w:kern w:val="0"/>
                  <w:sz w:val="24"/>
                  <w:szCs w:val="24"/>
                  <w:lang w:bidi="ar"/>
                </w:rPr>
                <w:delText>/</w:delText>
              </w:r>
            </w:del>
          </w:p>
        </w:tc>
        <w:tc>
          <w:tcPr>
            <w:tcW w:w="0" w:type="auto"/>
            <w:tcBorders>
              <w:top w:val="nil"/>
              <w:left w:val="nil"/>
              <w:bottom w:val="single" w:sz="8" w:space="0" w:color="000000"/>
              <w:right w:val="single" w:sz="8" w:space="0" w:color="000000"/>
            </w:tcBorders>
            <w:shd w:val="clear" w:color="auto" w:fill="auto"/>
            <w:noWrap/>
            <w:vAlign w:val="center"/>
            <w:tcPrChange w:id="375"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73" w14:textId="7A1DBD26" w:rsidR="0051459B" w:rsidDel="00F05FD7" w:rsidRDefault="00D60EEC">
            <w:pPr>
              <w:widowControl/>
              <w:jc w:val="center"/>
              <w:textAlignment w:val="center"/>
              <w:rPr>
                <w:del w:id="376" w:author="hong jie" w:date="2023-08-03T13:40:00Z"/>
                <w:rFonts w:ascii="宋体" w:hAnsi="宋体" w:cs="宋体"/>
                <w:color w:val="000000"/>
                <w:sz w:val="24"/>
                <w:szCs w:val="24"/>
              </w:rPr>
            </w:pPr>
            <w:del w:id="377" w:author="hong jie" w:date="2023-08-03T13:40:00Z">
              <w:r w:rsidDel="00F05FD7">
                <w:rPr>
                  <w:rFonts w:ascii="宋体" w:hAnsi="宋体" w:cs="宋体" w:hint="eastAsia"/>
                  <w:color w:val="000000"/>
                  <w:kern w:val="0"/>
                  <w:sz w:val="24"/>
                  <w:szCs w:val="24"/>
                  <w:lang w:bidi="ar"/>
                </w:rPr>
                <w:delText>10</w:delText>
              </w:r>
            </w:del>
          </w:p>
        </w:tc>
        <w:tc>
          <w:tcPr>
            <w:tcW w:w="0" w:type="auto"/>
            <w:tcBorders>
              <w:top w:val="nil"/>
              <w:left w:val="nil"/>
              <w:bottom w:val="single" w:sz="8" w:space="0" w:color="000000"/>
              <w:right w:val="single" w:sz="8" w:space="0" w:color="000000"/>
            </w:tcBorders>
            <w:shd w:val="clear" w:color="auto" w:fill="auto"/>
            <w:noWrap/>
            <w:vAlign w:val="center"/>
            <w:tcPrChange w:id="378"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74" w14:textId="0F4037D3" w:rsidR="0051459B" w:rsidDel="00F05FD7" w:rsidRDefault="00D60EEC">
            <w:pPr>
              <w:widowControl/>
              <w:jc w:val="center"/>
              <w:textAlignment w:val="center"/>
              <w:rPr>
                <w:del w:id="379" w:author="hong jie" w:date="2023-08-03T13:40:00Z"/>
                <w:rFonts w:ascii="宋体" w:hAnsi="宋体" w:cs="宋体"/>
                <w:color w:val="000000"/>
                <w:sz w:val="24"/>
                <w:szCs w:val="24"/>
              </w:rPr>
            </w:pPr>
            <w:del w:id="380" w:author="hong jie" w:date="2023-08-03T13:40:00Z">
              <w:r w:rsidDel="00F05FD7">
                <w:rPr>
                  <w:rFonts w:ascii="宋体" w:hAnsi="宋体" w:cs="宋体" w:hint="eastAsia"/>
                  <w:color w:val="000000"/>
                  <w:kern w:val="0"/>
                  <w:sz w:val="24"/>
                  <w:szCs w:val="24"/>
                  <w:lang w:bidi="ar"/>
                </w:rPr>
                <w:delText>25</w:delText>
              </w:r>
            </w:del>
          </w:p>
        </w:tc>
        <w:tc>
          <w:tcPr>
            <w:tcW w:w="0" w:type="auto"/>
            <w:tcBorders>
              <w:top w:val="nil"/>
              <w:left w:val="nil"/>
              <w:bottom w:val="single" w:sz="8" w:space="0" w:color="000000"/>
              <w:right w:val="single" w:sz="8" w:space="0" w:color="000000"/>
            </w:tcBorders>
            <w:shd w:val="clear" w:color="auto" w:fill="auto"/>
            <w:noWrap/>
            <w:vAlign w:val="center"/>
            <w:tcPrChange w:id="381"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75" w14:textId="7801EC4E" w:rsidR="0051459B" w:rsidDel="00F05FD7" w:rsidRDefault="00D60EEC">
            <w:pPr>
              <w:widowControl/>
              <w:jc w:val="center"/>
              <w:textAlignment w:val="center"/>
              <w:rPr>
                <w:del w:id="382" w:author="hong jie" w:date="2023-08-03T13:40:00Z"/>
                <w:rFonts w:ascii="宋体" w:hAnsi="宋体" w:cs="宋体"/>
                <w:color w:val="000000"/>
                <w:sz w:val="24"/>
                <w:szCs w:val="24"/>
              </w:rPr>
            </w:pPr>
            <w:del w:id="383" w:author="hong jie" w:date="2023-08-03T13:40:00Z">
              <w:r w:rsidDel="00F05FD7">
                <w:rPr>
                  <w:rFonts w:ascii="宋体" w:hAnsi="宋体" w:cs="宋体" w:hint="eastAsia"/>
                  <w:color w:val="000000"/>
                  <w:kern w:val="0"/>
                  <w:sz w:val="24"/>
                  <w:szCs w:val="24"/>
                  <w:lang w:bidi="ar"/>
                </w:rPr>
                <w:delText>250</w:delText>
              </w:r>
            </w:del>
          </w:p>
        </w:tc>
      </w:tr>
      <w:tr w:rsidR="0051459B" w14:paraId="7EAAB67D" w14:textId="77777777" w:rsidTr="00F05FD7">
        <w:trPr>
          <w:trHeight w:val="540"/>
          <w:jc w:val="center"/>
          <w:trPrChange w:id="384" w:author="hong jie" w:date="2023-08-03T13:39:00Z">
            <w:trPr>
              <w:trHeight w:val="540"/>
              <w:jc w:val="center"/>
            </w:trPr>
          </w:trPrChange>
        </w:trPr>
        <w:tc>
          <w:tcPr>
            <w:tcW w:w="0" w:type="auto"/>
            <w:tcBorders>
              <w:top w:val="nil"/>
              <w:left w:val="single" w:sz="8" w:space="0" w:color="000000"/>
              <w:bottom w:val="single" w:sz="8" w:space="0" w:color="000000"/>
              <w:right w:val="single" w:sz="8" w:space="0" w:color="000000"/>
            </w:tcBorders>
            <w:shd w:val="clear" w:color="auto" w:fill="auto"/>
            <w:noWrap/>
            <w:vAlign w:val="center"/>
            <w:tcPrChange w:id="385" w:author="hong jie" w:date="2023-08-03T13:39:00Z">
              <w:tcPr>
                <w:tcW w:w="0" w:type="auto"/>
                <w:tcBorders>
                  <w:top w:val="nil"/>
                  <w:left w:val="single" w:sz="8" w:space="0" w:color="000000"/>
                  <w:bottom w:val="single" w:sz="8" w:space="0" w:color="000000"/>
                  <w:right w:val="single" w:sz="8" w:space="0" w:color="000000"/>
                </w:tcBorders>
                <w:shd w:val="clear" w:color="auto" w:fill="auto"/>
                <w:noWrap/>
                <w:vAlign w:val="center"/>
              </w:tcPr>
            </w:tcPrChange>
          </w:tcPr>
          <w:p w14:paraId="7EAAB677" w14:textId="4B255E72" w:rsidR="0051459B" w:rsidRDefault="00D60EEC">
            <w:pPr>
              <w:widowControl/>
              <w:jc w:val="center"/>
              <w:textAlignment w:val="center"/>
              <w:rPr>
                <w:rFonts w:ascii="宋体" w:hAnsi="宋体" w:cs="宋体"/>
                <w:color w:val="000000"/>
                <w:sz w:val="24"/>
                <w:szCs w:val="24"/>
              </w:rPr>
            </w:pPr>
            <w:del w:id="386" w:author="hong jie" w:date="2023-08-03T13:26:00Z">
              <w:r w:rsidDel="00DA04FC">
                <w:rPr>
                  <w:rFonts w:ascii="宋体" w:hAnsi="宋体" w:cs="宋体" w:hint="eastAsia"/>
                  <w:color w:val="000000"/>
                  <w:kern w:val="0"/>
                  <w:sz w:val="24"/>
                  <w:szCs w:val="24"/>
                  <w:lang w:bidi="ar"/>
                </w:rPr>
                <w:delText>12</w:delText>
              </w:r>
            </w:del>
            <w:ins w:id="387" w:author="hong jie" w:date="2023-08-03T13:26:00Z">
              <w:r w:rsidR="00DA04FC">
                <w:rPr>
                  <w:rFonts w:ascii="宋体" w:hAnsi="宋体" w:cs="宋体"/>
                  <w:color w:val="000000"/>
                  <w:kern w:val="0"/>
                  <w:sz w:val="24"/>
                  <w:szCs w:val="24"/>
                  <w:lang w:bidi="ar"/>
                </w:rPr>
                <w:t>1</w:t>
              </w:r>
            </w:ins>
            <w:ins w:id="388" w:author="hong jie" w:date="2023-08-03T13:45:00Z">
              <w:r w:rsidR="00F05FD7">
                <w:rPr>
                  <w:rFonts w:ascii="宋体" w:hAnsi="宋体" w:cs="宋体"/>
                  <w:color w:val="000000"/>
                  <w:kern w:val="0"/>
                  <w:sz w:val="24"/>
                  <w:szCs w:val="24"/>
                  <w:lang w:bidi="ar"/>
                </w:rPr>
                <w:t>0</w:t>
              </w:r>
            </w:ins>
          </w:p>
        </w:tc>
        <w:tc>
          <w:tcPr>
            <w:tcW w:w="0" w:type="auto"/>
            <w:tcBorders>
              <w:top w:val="nil"/>
              <w:left w:val="nil"/>
              <w:bottom w:val="single" w:sz="8" w:space="0" w:color="000000"/>
              <w:right w:val="single" w:sz="8" w:space="0" w:color="000000"/>
            </w:tcBorders>
            <w:shd w:val="clear" w:color="auto" w:fill="auto"/>
            <w:noWrap/>
            <w:vAlign w:val="center"/>
            <w:tcPrChange w:id="389"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78"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台车工业设计</w:t>
            </w:r>
          </w:p>
        </w:tc>
        <w:tc>
          <w:tcPr>
            <w:tcW w:w="0" w:type="auto"/>
            <w:tcBorders>
              <w:top w:val="nil"/>
              <w:left w:val="nil"/>
              <w:bottom w:val="single" w:sz="8" w:space="0" w:color="000000"/>
              <w:right w:val="single" w:sz="8" w:space="0" w:color="000000"/>
            </w:tcBorders>
            <w:shd w:val="clear" w:color="auto" w:fill="auto"/>
            <w:noWrap/>
            <w:vAlign w:val="center"/>
            <w:tcPrChange w:id="390"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79"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w:t>
            </w:r>
          </w:p>
        </w:tc>
        <w:tc>
          <w:tcPr>
            <w:tcW w:w="0" w:type="auto"/>
            <w:tcBorders>
              <w:top w:val="nil"/>
              <w:left w:val="nil"/>
              <w:bottom w:val="single" w:sz="8" w:space="0" w:color="000000"/>
              <w:right w:val="single" w:sz="8" w:space="0" w:color="000000"/>
            </w:tcBorders>
            <w:shd w:val="clear" w:color="auto" w:fill="auto"/>
            <w:noWrap/>
            <w:vAlign w:val="center"/>
            <w:tcPrChange w:id="391"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7A" w14:textId="55CACE9F" w:rsidR="0051459B" w:rsidRDefault="00D60EEC">
            <w:pPr>
              <w:widowControl/>
              <w:jc w:val="center"/>
              <w:textAlignment w:val="center"/>
              <w:rPr>
                <w:rFonts w:ascii="宋体" w:hAnsi="宋体" w:cs="宋体"/>
                <w:color w:val="000000"/>
                <w:sz w:val="24"/>
                <w:szCs w:val="24"/>
              </w:rPr>
            </w:pPr>
            <w:commentRangeStart w:id="392"/>
            <w:del w:id="393" w:author="hong jie" w:date="2023-08-03T13:40:00Z">
              <w:r w:rsidDel="00F05FD7">
                <w:rPr>
                  <w:rFonts w:ascii="宋体" w:hAnsi="宋体" w:cs="宋体" w:hint="eastAsia"/>
                  <w:color w:val="000000"/>
                  <w:kern w:val="0"/>
                  <w:sz w:val="24"/>
                  <w:szCs w:val="24"/>
                  <w:lang w:bidi="ar"/>
                </w:rPr>
                <w:delText>2</w:delText>
              </w:r>
              <w:commentRangeEnd w:id="392"/>
              <w:r w:rsidR="00D22E55" w:rsidDel="00F05FD7">
                <w:rPr>
                  <w:rStyle w:val="af8"/>
                </w:rPr>
                <w:commentReference w:id="392"/>
              </w:r>
            </w:del>
            <w:ins w:id="394" w:author="hong jie" w:date="2023-08-03T13:40:00Z">
              <w:r w:rsidR="00F05FD7">
                <w:rPr>
                  <w:rFonts w:ascii="宋体" w:hAnsi="宋体" w:cs="宋体"/>
                  <w:color w:val="000000"/>
                  <w:kern w:val="0"/>
                  <w:sz w:val="24"/>
                  <w:szCs w:val="24"/>
                  <w:lang w:bidi="ar"/>
                </w:rPr>
                <w:t>1</w:t>
              </w:r>
            </w:ins>
          </w:p>
        </w:tc>
        <w:tc>
          <w:tcPr>
            <w:tcW w:w="0" w:type="auto"/>
            <w:tcBorders>
              <w:top w:val="nil"/>
              <w:left w:val="nil"/>
              <w:bottom w:val="single" w:sz="8" w:space="0" w:color="000000"/>
              <w:right w:val="single" w:sz="8" w:space="0" w:color="000000"/>
            </w:tcBorders>
            <w:shd w:val="clear" w:color="auto" w:fill="auto"/>
            <w:noWrap/>
            <w:vAlign w:val="center"/>
            <w:tcPrChange w:id="395"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7B"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15</w:t>
            </w:r>
          </w:p>
        </w:tc>
        <w:tc>
          <w:tcPr>
            <w:tcW w:w="0" w:type="auto"/>
            <w:tcBorders>
              <w:top w:val="nil"/>
              <w:left w:val="nil"/>
              <w:bottom w:val="single" w:sz="8" w:space="0" w:color="000000"/>
              <w:right w:val="single" w:sz="8" w:space="0" w:color="000000"/>
            </w:tcBorders>
            <w:shd w:val="clear" w:color="auto" w:fill="auto"/>
            <w:noWrap/>
            <w:vAlign w:val="center"/>
            <w:tcPrChange w:id="396"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7C" w14:textId="6E991788" w:rsidR="0051459B" w:rsidRDefault="00F05FD7">
            <w:pPr>
              <w:widowControl/>
              <w:jc w:val="center"/>
              <w:textAlignment w:val="center"/>
              <w:rPr>
                <w:rFonts w:ascii="宋体" w:hAnsi="宋体" w:cs="宋体"/>
                <w:color w:val="000000"/>
                <w:sz w:val="24"/>
                <w:szCs w:val="24"/>
              </w:rPr>
            </w:pPr>
            <w:ins w:id="397" w:author="hong jie" w:date="2023-08-03T13:46:00Z">
              <w:r>
                <w:rPr>
                  <w:rFonts w:ascii="宋体" w:hAnsi="宋体" w:cs="宋体"/>
                  <w:color w:val="000000"/>
                  <w:kern w:val="0"/>
                  <w:sz w:val="24"/>
                  <w:szCs w:val="24"/>
                  <w:lang w:bidi="ar"/>
                </w:rPr>
                <w:t>15</w:t>
              </w:r>
            </w:ins>
            <w:del w:id="398" w:author="hong jie" w:date="2023-08-03T13:40:00Z">
              <w:r w:rsidR="00D60EEC" w:rsidDel="00F05FD7">
                <w:rPr>
                  <w:rFonts w:ascii="宋体" w:hAnsi="宋体" w:cs="宋体" w:hint="eastAsia"/>
                  <w:color w:val="000000"/>
                  <w:kern w:val="0"/>
                  <w:sz w:val="24"/>
                  <w:szCs w:val="24"/>
                  <w:lang w:bidi="ar"/>
                </w:rPr>
                <w:delText>30</w:delText>
              </w:r>
            </w:del>
          </w:p>
        </w:tc>
      </w:tr>
      <w:tr w:rsidR="0051459B" w14:paraId="7EAAB681" w14:textId="77777777" w:rsidTr="00F05FD7">
        <w:trPr>
          <w:trHeight w:val="540"/>
          <w:jc w:val="center"/>
          <w:trPrChange w:id="399" w:author="hong jie" w:date="2023-08-03T13:39:00Z">
            <w:trPr>
              <w:trHeight w:val="540"/>
              <w:jc w:val="center"/>
            </w:trPr>
          </w:trPrChange>
        </w:trPr>
        <w:tc>
          <w:tcPr>
            <w:tcW w:w="0" w:type="auto"/>
            <w:gridSpan w:val="3"/>
            <w:tcBorders>
              <w:top w:val="nil"/>
              <w:left w:val="single" w:sz="8" w:space="0" w:color="000000"/>
              <w:bottom w:val="single" w:sz="8" w:space="0" w:color="000000"/>
              <w:right w:val="single" w:sz="8" w:space="0" w:color="000000"/>
            </w:tcBorders>
            <w:shd w:val="clear" w:color="auto" w:fill="auto"/>
            <w:noWrap/>
            <w:vAlign w:val="center"/>
            <w:tcPrChange w:id="400" w:author="hong jie" w:date="2023-08-03T13:39:00Z">
              <w:tcPr>
                <w:tcW w:w="0" w:type="auto"/>
                <w:gridSpan w:val="3"/>
                <w:tcBorders>
                  <w:top w:val="nil"/>
                  <w:left w:val="single" w:sz="8" w:space="0" w:color="000000"/>
                  <w:bottom w:val="single" w:sz="8" w:space="0" w:color="000000"/>
                  <w:right w:val="single" w:sz="8" w:space="0" w:color="000000"/>
                </w:tcBorders>
                <w:shd w:val="clear" w:color="auto" w:fill="auto"/>
                <w:noWrap/>
                <w:vAlign w:val="center"/>
              </w:tcPr>
            </w:tcPrChange>
          </w:tcPr>
          <w:p w14:paraId="7EAAB67E" w14:textId="77777777" w:rsidR="0051459B" w:rsidRDefault="0051459B">
            <w:pPr>
              <w:jc w:val="center"/>
              <w:rPr>
                <w:rFonts w:ascii="宋体" w:hAnsi="宋体" w:cs="宋体"/>
                <w:color w:val="000000"/>
                <w:sz w:val="24"/>
                <w:szCs w:val="24"/>
              </w:rPr>
            </w:pPr>
          </w:p>
        </w:tc>
        <w:tc>
          <w:tcPr>
            <w:tcW w:w="0" w:type="auto"/>
            <w:gridSpan w:val="2"/>
            <w:tcBorders>
              <w:top w:val="nil"/>
              <w:left w:val="nil"/>
              <w:bottom w:val="single" w:sz="8" w:space="0" w:color="000000"/>
              <w:right w:val="single" w:sz="8" w:space="0" w:color="000000"/>
            </w:tcBorders>
            <w:shd w:val="clear" w:color="auto" w:fill="auto"/>
            <w:noWrap/>
            <w:vAlign w:val="center"/>
            <w:tcPrChange w:id="401" w:author="hong jie" w:date="2023-08-03T13:39:00Z">
              <w:tcPr>
                <w:tcW w:w="0" w:type="auto"/>
                <w:gridSpan w:val="2"/>
                <w:tcBorders>
                  <w:top w:val="nil"/>
                  <w:left w:val="nil"/>
                  <w:bottom w:val="single" w:sz="8" w:space="0" w:color="000000"/>
                  <w:right w:val="single" w:sz="8" w:space="0" w:color="000000"/>
                </w:tcBorders>
                <w:shd w:val="clear" w:color="auto" w:fill="auto"/>
                <w:noWrap/>
                <w:vAlign w:val="center"/>
              </w:tcPr>
            </w:tcPrChange>
          </w:tcPr>
          <w:p w14:paraId="7EAAB67F" w14:textId="77777777" w:rsidR="0051459B" w:rsidRDefault="00D60EEC">
            <w:pPr>
              <w:widowControl/>
              <w:jc w:val="center"/>
              <w:textAlignment w:val="center"/>
              <w:rPr>
                <w:rFonts w:ascii="宋体" w:hAnsi="宋体" w:cs="宋体"/>
                <w:color w:val="000000"/>
                <w:sz w:val="24"/>
                <w:szCs w:val="24"/>
              </w:rPr>
            </w:pPr>
            <w:r>
              <w:rPr>
                <w:rFonts w:ascii="宋体" w:hAnsi="宋体" w:cs="宋体" w:hint="eastAsia"/>
                <w:color w:val="000000"/>
                <w:kern w:val="0"/>
                <w:sz w:val="24"/>
                <w:szCs w:val="24"/>
                <w:lang w:bidi="ar"/>
              </w:rPr>
              <w:t>合计</w:t>
            </w:r>
          </w:p>
        </w:tc>
        <w:tc>
          <w:tcPr>
            <w:tcW w:w="0" w:type="auto"/>
            <w:tcBorders>
              <w:top w:val="nil"/>
              <w:left w:val="nil"/>
              <w:bottom w:val="single" w:sz="8" w:space="0" w:color="000000"/>
              <w:right w:val="single" w:sz="8" w:space="0" w:color="000000"/>
            </w:tcBorders>
            <w:shd w:val="clear" w:color="auto" w:fill="auto"/>
            <w:noWrap/>
            <w:vAlign w:val="center"/>
            <w:tcPrChange w:id="402" w:author="hong jie" w:date="2023-08-03T13:39:00Z">
              <w:tcPr>
                <w:tcW w:w="0" w:type="auto"/>
                <w:tcBorders>
                  <w:top w:val="nil"/>
                  <w:left w:val="nil"/>
                  <w:bottom w:val="single" w:sz="8" w:space="0" w:color="000000"/>
                  <w:right w:val="single" w:sz="8" w:space="0" w:color="000000"/>
                </w:tcBorders>
                <w:shd w:val="clear" w:color="auto" w:fill="auto"/>
                <w:noWrap/>
                <w:vAlign w:val="center"/>
              </w:tcPr>
            </w:tcPrChange>
          </w:tcPr>
          <w:p w14:paraId="7EAAB680" w14:textId="18039E30" w:rsidR="0051459B" w:rsidRDefault="00D60EEC">
            <w:pPr>
              <w:widowControl/>
              <w:jc w:val="center"/>
              <w:textAlignment w:val="center"/>
              <w:rPr>
                <w:rFonts w:ascii="宋体" w:hAnsi="宋体" w:cs="宋体"/>
                <w:color w:val="000000"/>
                <w:sz w:val="24"/>
                <w:szCs w:val="24"/>
              </w:rPr>
            </w:pPr>
            <w:del w:id="403" w:author="hong jie" w:date="2023-08-03T13:40:00Z">
              <w:r w:rsidDel="00F05FD7">
                <w:rPr>
                  <w:rFonts w:ascii="宋体" w:hAnsi="宋体" w:cs="宋体" w:hint="eastAsia"/>
                  <w:color w:val="000000"/>
                  <w:kern w:val="0"/>
                  <w:sz w:val="24"/>
                  <w:szCs w:val="24"/>
                  <w:lang w:bidi="ar"/>
                </w:rPr>
                <w:delText>9</w:delText>
              </w:r>
            </w:del>
            <w:del w:id="404" w:author="hong jie" w:date="2023-08-03T13:26:00Z">
              <w:r w:rsidDel="006A5CF8">
                <w:rPr>
                  <w:rFonts w:ascii="宋体" w:hAnsi="宋体" w:cs="宋体" w:hint="eastAsia"/>
                  <w:color w:val="000000"/>
                  <w:kern w:val="0"/>
                  <w:sz w:val="24"/>
                  <w:szCs w:val="24"/>
                  <w:lang w:bidi="ar"/>
                </w:rPr>
                <w:delText>60</w:delText>
              </w:r>
            </w:del>
          </w:p>
        </w:tc>
      </w:tr>
    </w:tbl>
    <w:p w14:paraId="7EAAB682" w14:textId="77777777" w:rsidR="0051459B" w:rsidRDefault="0051459B">
      <w:pPr>
        <w:rPr>
          <w:sz w:val="24"/>
          <w:szCs w:val="24"/>
        </w:rPr>
      </w:pPr>
    </w:p>
    <w:p w14:paraId="7EAAB683" w14:textId="13E3A9A1" w:rsidR="0051459B" w:rsidRDefault="00D60EEC">
      <w:pPr>
        <w:rPr>
          <w:sz w:val="24"/>
          <w:szCs w:val="24"/>
        </w:rPr>
      </w:pPr>
      <w:r>
        <w:rPr>
          <w:rFonts w:hint="eastAsia"/>
          <w:sz w:val="24"/>
          <w:szCs w:val="24"/>
        </w:rPr>
        <w:lastRenderedPageBreak/>
        <w:t>备注：（</w:t>
      </w:r>
      <w:r>
        <w:rPr>
          <w:rFonts w:hint="eastAsia"/>
          <w:sz w:val="24"/>
          <w:szCs w:val="24"/>
        </w:rPr>
        <w:t>1</w:t>
      </w:r>
      <w:r>
        <w:rPr>
          <w:rFonts w:hint="eastAsia"/>
          <w:sz w:val="24"/>
          <w:szCs w:val="24"/>
        </w:rPr>
        <w:t>）以上为</w:t>
      </w:r>
      <w:del w:id="405" w:author="hong jie" w:date="2023-08-03T13:46:00Z">
        <w:r w:rsidDel="004362A8">
          <w:rPr>
            <w:rFonts w:hint="eastAsia"/>
            <w:sz w:val="24"/>
            <w:szCs w:val="24"/>
          </w:rPr>
          <w:delText>关键</w:delText>
        </w:r>
      </w:del>
      <w:ins w:id="406" w:author="hong jie" w:date="2023-08-03T13:47:00Z">
        <w:r w:rsidR="004362A8">
          <w:rPr>
            <w:rFonts w:hint="eastAsia"/>
            <w:sz w:val="24"/>
            <w:szCs w:val="24"/>
          </w:rPr>
          <w:t>主要</w:t>
        </w:r>
      </w:ins>
      <w:r>
        <w:rPr>
          <w:rFonts w:hint="eastAsia"/>
          <w:sz w:val="24"/>
          <w:szCs w:val="24"/>
        </w:rPr>
        <w:t>部件成本情况；（</w:t>
      </w:r>
      <w:r>
        <w:rPr>
          <w:rFonts w:hint="eastAsia"/>
          <w:sz w:val="24"/>
          <w:szCs w:val="24"/>
        </w:rPr>
        <w:t>2</w:t>
      </w:r>
      <w:r>
        <w:rPr>
          <w:rFonts w:hint="eastAsia"/>
          <w:sz w:val="24"/>
          <w:szCs w:val="24"/>
        </w:rPr>
        <w:t>）以</w:t>
      </w:r>
      <w:del w:id="407" w:author="hong jie" w:date="2023-08-03T13:47:00Z">
        <w:r w:rsidDel="004362A8">
          <w:rPr>
            <w:rFonts w:hint="eastAsia"/>
            <w:sz w:val="24"/>
            <w:szCs w:val="24"/>
          </w:rPr>
          <w:delText>10</w:delText>
        </w:r>
      </w:del>
      <w:ins w:id="408" w:author="hong jie" w:date="2023-08-03T13:47:00Z">
        <w:r w:rsidR="004362A8">
          <w:rPr>
            <w:rFonts w:hint="eastAsia"/>
            <w:sz w:val="24"/>
            <w:szCs w:val="24"/>
          </w:rPr>
          <w:t>单</w:t>
        </w:r>
      </w:ins>
      <w:r>
        <w:rPr>
          <w:rFonts w:hint="eastAsia"/>
          <w:sz w:val="24"/>
          <w:szCs w:val="24"/>
        </w:rPr>
        <w:t>套产品计算，则成本为</w:t>
      </w:r>
      <w:del w:id="409" w:author="hong jie" w:date="2023-08-03T13:46:00Z">
        <w:r w:rsidDel="00F05FD7">
          <w:rPr>
            <w:rFonts w:hint="eastAsia"/>
            <w:sz w:val="24"/>
            <w:szCs w:val="24"/>
          </w:rPr>
          <w:delText>9</w:delText>
        </w:r>
      </w:del>
      <w:ins w:id="410" w:author="hong jie" w:date="2023-08-03T13:46:00Z">
        <w:r w:rsidR="00F05FD7">
          <w:rPr>
            <w:sz w:val="24"/>
            <w:szCs w:val="24"/>
          </w:rPr>
          <w:t>80.9</w:t>
        </w:r>
      </w:ins>
      <w:del w:id="411" w:author="hong jie" w:date="2023-08-03T13:27:00Z">
        <w:r w:rsidDel="00D22E55">
          <w:rPr>
            <w:rFonts w:hint="eastAsia"/>
            <w:sz w:val="24"/>
            <w:szCs w:val="24"/>
          </w:rPr>
          <w:delText>6</w:delText>
        </w:r>
      </w:del>
      <w:r>
        <w:rPr>
          <w:rFonts w:hint="eastAsia"/>
          <w:sz w:val="24"/>
          <w:szCs w:val="24"/>
        </w:rPr>
        <w:t>万</w:t>
      </w:r>
      <w:r>
        <w:rPr>
          <w:rFonts w:hint="eastAsia"/>
          <w:sz w:val="24"/>
          <w:szCs w:val="24"/>
        </w:rPr>
        <w:t>/</w:t>
      </w:r>
      <w:r>
        <w:rPr>
          <w:rFonts w:hint="eastAsia"/>
          <w:sz w:val="24"/>
          <w:szCs w:val="24"/>
        </w:rPr>
        <w:t>套。</w:t>
      </w:r>
    </w:p>
    <w:p w14:paraId="7EAAB684" w14:textId="77777777" w:rsidR="0051459B" w:rsidRDefault="00D60EEC">
      <w:pPr>
        <w:pStyle w:val="3"/>
        <w:rPr>
          <w:sz w:val="24"/>
          <w:szCs w:val="24"/>
        </w:rPr>
      </w:pPr>
      <w:r>
        <w:rPr>
          <w:rFonts w:hint="eastAsia"/>
          <w:sz w:val="24"/>
          <w:szCs w:val="24"/>
        </w:rPr>
        <w:t>人工</w:t>
      </w:r>
    </w:p>
    <w:p w14:paraId="7EAAB685" w14:textId="0E880B2B" w:rsidR="0051459B" w:rsidRDefault="00D60EEC">
      <w:pPr>
        <w:rPr>
          <w:sz w:val="24"/>
          <w:szCs w:val="24"/>
        </w:rPr>
      </w:pPr>
      <w:r>
        <w:rPr>
          <w:rFonts w:hint="eastAsia"/>
          <w:sz w:val="24"/>
          <w:szCs w:val="24"/>
        </w:rPr>
        <w:t xml:space="preserve">  MS-002</w:t>
      </w:r>
      <w:r>
        <w:rPr>
          <w:rFonts w:hint="eastAsia"/>
          <w:sz w:val="24"/>
          <w:szCs w:val="24"/>
        </w:rPr>
        <w:t>涉及到的开发人员</w:t>
      </w:r>
      <w:ins w:id="412" w:author="hong jie" w:date="2023-08-03T13:48:00Z">
        <w:r w:rsidR="00910914">
          <w:rPr>
            <w:rFonts w:hint="eastAsia"/>
            <w:sz w:val="24"/>
            <w:szCs w:val="24"/>
          </w:rPr>
          <w:t>共</w:t>
        </w:r>
      </w:ins>
      <w:del w:id="413" w:author="hong jie" w:date="2023-08-03T13:47:00Z">
        <w:r w:rsidDel="00910914">
          <w:rPr>
            <w:rFonts w:hint="eastAsia"/>
            <w:sz w:val="24"/>
            <w:szCs w:val="24"/>
          </w:rPr>
          <w:delText>共有</w:delText>
        </w:r>
      </w:del>
      <w:ins w:id="414" w:author="hong jie" w:date="2023-08-03T13:47:00Z">
        <w:r w:rsidR="00910914">
          <w:rPr>
            <w:rFonts w:hint="eastAsia"/>
            <w:sz w:val="24"/>
            <w:szCs w:val="24"/>
          </w:rPr>
          <w:t>约</w:t>
        </w:r>
      </w:ins>
      <w:r>
        <w:rPr>
          <w:rFonts w:hint="eastAsia"/>
          <w:sz w:val="24"/>
          <w:szCs w:val="24"/>
        </w:rPr>
        <w:t>30</w:t>
      </w:r>
      <w:r>
        <w:rPr>
          <w:rFonts w:hint="eastAsia"/>
          <w:sz w:val="24"/>
          <w:szCs w:val="24"/>
        </w:rPr>
        <w:t>人，涉及工期</w:t>
      </w:r>
      <w:r>
        <w:rPr>
          <w:rFonts w:hint="eastAsia"/>
          <w:sz w:val="24"/>
          <w:szCs w:val="24"/>
        </w:rPr>
        <w:t>11</w:t>
      </w:r>
      <w:r>
        <w:rPr>
          <w:rFonts w:hint="eastAsia"/>
          <w:sz w:val="24"/>
          <w:szCs w:val="24"/>
        </w:rPr>
        <w:t>个月，预估费用为</w:t>
      </w:r>
      <w:r>
        <w:rPr>
          <w:rFonts w:hint="eastAsia"/>
          <w:sz w:val="24"/>
          <w:szCs w:val="24"/>
        </w:rPr>
        <w:t>825</w:t>
      </w:r>
      <w:r>
        <w:rPr>
          <w:rFonts w:hint="eastAsia"/>
          <w:sz w:val="24"/>
          <w:szCs w:val="24"/>
        </w:rPr>
        <w:t>万。</w:t>
      </w:r>
    </w:p>
    <w:p w14:paraId="7EAAB686" w14:textId="77777777" w:rsidR="0051459B" w:rsidRDefault="00D60EEC">
      <w:pPr>
        <w:pStyle w:val="1"/>
        <w:rPr>
          <w:szCs w:val="24"/>
        </w:rPr>
      </w:pPr>
      <w:bookmarkStart w:id="415" w:name="_Toc28552"/>
      <w:bookmarkEnd w:id="143"/>
      <w:r>
        <w:rPr>
          <w:rFonts w:hint="eastAsia"/>
          <w:szCs w:val="24"/>
        </w:rPr>
        <w:t>参考资料</w:t>
      </w:r>
      <w:bookmarkEnd w:id="138"/>
      <w:bookmarkEnd w:id="144"/>
      <w:bookmarkEnd w:id="415"/>
    </w:p>
    <w:p w14:paraId="7EAAB687" w14:textId="77777777" w:rsidR="0051459B" w:rsidRDefault="00D60EEC">
      <w:pPr>
        <w:pStyle w:val="2"/>
        <w:rPr>
          <w:szCs w:val="24"/>
        </w:rPr>
      </w:pPr>
      <w:bookmarkStart w:id="416" w:name="_Toc29791"/>
      <w:bookmarkStart w:id="417" w:name="_Toc17782"/>
      <w:r>
        <w:rPr>
          <w:rFonts w:hint="eastAsia"/>
          <w:szCs w:val="24"/>
        </w:rPr>
        <w:t>标准</w:t>
      </w:r>
      <w:bookmarkEnd w:id="416"/>
      <w:bookmarkEnd w:id="417"/>
    </w:p>
    <w:p w14:paraId="7EAAB688" w14:textId="77777777" w:rsidR="0051459B" w:rsidRDefault="00D60EEC">
      <w:pPr>
        <w:ind w:firstLine="420"/>
        <w:rPr>
          <w:ins w:id="418" w:author="hong jie" w:date="2023-08-03T13:50:00Z"/>
          <w:rFonts w:ascii="宋体" w:hAnsi="宋体" w:cs="宋体"/>
          <w:sz w:val="24"/>
          <w:szCs w:val="24"/>
        </w:rPr>
      </w:pPr>
      <w:r>
        <w:rPr>
          <w:rFonts w:ascii="宋体" w:hAnsi="宋体" w:cs="宋体" w:hint="eastAsia"/>
          <w:sz w:val="24"/>
          <w:szCs w:val="24"/>
        </w:rPr>
        <w:t>YY/T 0316-2016《医疗器械风险管理对医疗器械的应用》</w:t>
      </w:r>
    </w:p>
    <w:p w14:paraId="659B859C" w14:textId="005AA45B" w:rsidR="00E900E5" w:rsidDel="002979FE" w:rsidRDefault="00E900E5">
      <w:pPr>
        <w:ind w:firstLine="420"/>
        <w:rPr>
          <w:del w:id="419" w:author="hong jie" w:date="2023-08-03T14:02:00Z"/>
          <w:rFonts w:ascii="宋体" w:hAnsi="宋体" w:cs="宋体"/>
          <w:sz w:val="24"/>
          <w:szCs w:val="24"/>
        </w:rPr>
      </w:pPr>
    </w:p>
    <w:p w14:paraId="7EAAB689" w14:textId="77777777" w:rsidR="0051459B" w:rsidRDefault="00D60EEC">
      <w:pPr>
        <w:pStyle w:val="2"/>
        <w:rPr>
          <w:szCs w:val="24"/>
        </w:rPr>
      </w:pPr>
      <w:bookmarkStart w:id="420" w:name="_Toc25453"/>
      <w:bookmarkStart w:id="421" w:name="_Toc28331"/>
      <w:r>
        <w:rPr>
          <w:rFonts w:hint="eastAsia"/>
          <w:szCs w:val="24"/>
        </w:rPr>
        <w:t>法规</w:t>
      </w:r>
      <w:bookmarkEnd w:id="420"/>
      <w:bookmarkEnd w:id="421"/>
    </w:p>
    <w:p w14:paraId="7EAAB68A" w14:textId="77777777" w:rsidR="0051459B" w:rsidRDefault="00D60EEC">
      <w:pPr>
        <w:ind w:firstLine="420"/>
        <w:rPr>
          <w:rFonts w:ascii="宋体" w:hAnsi="宋体" w:cs="宋体"/>
          <w:sz w:val="24"/>
          <w:szCs w:val="24"/>
        </w:rPr>
      </w:pPr>
      <w:commentRangeStart w:id="422"/>
      <w:r>
        <w:rPr>
          <w:rFonts w:ascii="宋体" w:hAnsi="宋体" w:cs="宋体" w:hint="eastAsia"/>
          <w:sz w:val="24"/>
          <w:szCs w:val="24"/>
        </w:rPr>
        <w:t>《医疗器械分类规则》（总局令第15号）；</w:t>
      </w:r>
    </w:p>
    <w:p w14:paraId="7EAAB68B" w14:textId="77777777" w:rsidR="0051459B" w:rsidRDefault="00D60EEC">
      <w:pPr>
        <w:ind w:firstLine="420"/>
        <w:rPr>
          <w:rFonts w:ascii="宋体" w:hAnsi="宋体" w:cs="宋体"/>
          <w:sz w:val="24"/>
          <w:szCs w:val="24"/>
        </w:rPr>
      </w:pPr>
      <w:r>
        <w:rPr>
          <w:rFonts w:ascii="宋体" w:hAnsi="宋体" w:cs="宋体" w:hint="eastAsia"/>
          <w:sz w:val="24"/>
          <w:szCs w:val="24"/>
        </w:rPr>
        <w:t>《医疗器械注册管理办法》（总局令第16号）；</w:t>
      </w:r>
    </w:p>
    <w:p w14:paraId="7EAAB68C" w14:textId="77777777" w:rsidR="0051459B" w:rsidRDefault="00D60EEC">
      <w:pPr>
        <w:ind w:firstLine="420"/>
        <w:rPr>
          <w:rFonts w:ascii="宋体" w:hAnsi="宋体" w:cs="宋体"/>
          <w:sz w:val="24"/>
          <w:szCs w:val="24"/>
        </w:rPr>
      </w:pPr>
      <w:r>
        <w:rPr>
          <w:rFonts w:ascii="宋体" w:hAnsi="宋体" w:cs="宋体" w:hint="eastAsia"/>
          <w:sz w:val="24"/>
          <w:szCs w:val="24"/>
        </w:rPr>
        <w:t>《标准管理办法》（总局令第31号）；</w:t>
      </w:r>
    </w:p>
    <w:p w14:paraId="7EAAB68D" w14:textId="77777777" w:rsidR="0051459B" w:rsidRDefault="00D60EEC">
      <w:pPr>
        <w:ind w:firstLine="420"/>
        <w:rPr>
          <w:rFonts w:ascii="宋体" w:hAnsi="宋体" w:cs="宋体"/>
          <w:sz w:val="24"/>
          <w:szCs w:val="24"/>
        </w:rPr>
      </w:pPr>
      <w:r>
        <w:rPr>
          <w:rFonts w:ascii="宋体" w:hAnsi="宋体" w:cs="宋体" w:hint="eastAsia"/>
          <w:sz w:val="24"/>
          <w:szCs w:val="24"/>
        </w:rPr>
        <w:t>《医疗器械说明书和标签管理规定》（总局令第6号）；</w:t>
      </w:r>
    </w:p>
    <w:p w14:paraId="7EAAB68E" w14:textId="77777777" w:rsidR="0051459B" w:rsidRDefault="00D60EEC">
      <w:pPr>
        <w:ind w:firstLine="420"/>
        <w:rPr>
          <w:rFonts w:ascii="宋体" w:hAnsi="宋体" w:cs="宋体"/>
          <w:sz w:val="24"/>
          <w:szCs w:val="24"/>
        </w:rPr>
      </w:pPr>
      <w:r>
        <w:rPr>
          <w:rFonts w:ascii="宋体" w:hAnsi="宋体" w:cs="宋体" w:hint="eastAsia"/>
          <w:sz w:val="24"/>
          <w:szCs w:val="24"/>
        </w:rPr>
        <w:t>《医疗器械临床试验质量管理规范》（国家卫计委令第25号）。</w:t>
      </w:r>
      <w:commentRangeEnd w:id="422"/>
      <w:r w:rsidR="00D70B63">
        <w:rPr>
          <w:rStyle w:val="af8"/>
        </w:rPr>
        <w:commentReference w:id="422"/>
      </w:r>
    </w:p>
    <w:sectPr w:rsidR="0051459B">
      <w:type w:val="continuous"/>
      <w:pgSz w:w="11906" w:h="16838"/>
      <w:pgMar w:top="1134" w:right="1134" w:bottom="1134" w:left="1134" w:header="454" w:footer="992"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 w:author="jie hong" w:date="2023-08-03T13:08:00Z" w:initials="jh">
    <w:p w14:paraId="535E2623" w14:textId="77777777" w:rsidR="00BD5CD8" w:rsidRDefault="00BD5CD8" w:rsidP="00CE1C39">
      <w:pPr>
        <w:jc w:val="left"/>
      </w:pPr>
      <w:r>
        <w:rPr>
          <w:rStyle w:val="af8"/>
        </w:rPr>
        <w:annotationRef/>
      </w:r>
      <w:r>
        <w:rPr>
          <w:rFonts w:hint="eastAsia"/>
        </w:rPr>
        <w:t>操作台车为选配件，图里表述为主控台车，是否合适？</w:t>
      </w:r>
    </w:p>
  </w:comment>
  <w:comment w:id="392" w:author="hong jie" w:date="2023-08-03T13:27:00Z" w:initials="hj">
    <w:p w14:paraId="19A9DC3C" w14:textId="77777777" w:rsidR="00D22E55" w:rsidRDefault="00D22E55" w:rsidP="00B67AE2">
      <w:pPr>
        <w:jc w:val="left"/>
      </w:pPr>
      <w:r>
        <w:rPr>
          <w:rStyle w:val="af8"/>
        </w:rPr>
        <w:annotationRef/>
      </w:r>
      <w:r>
        <w:rPr>
          <w:rFonts w:hint="eastAsia"/>
        </w:rPr>
        <w:t>台车工业设计，为啥是</w:t>
      </w:r>
      <w:r>
        <w:t>2</w:t>
      </w:r>
      <w:r>
        <w:rPr>
          <w:rFonts w:hint="eastAsia"/>
        </w:rPr>
        <w:t>？没懂</w:t>
      </w:r>
    </w:p>
  </w:comment>
  <w:comment w:id="422" w:author="hong jie" w:date="2023-08-03T13:58:00Z" w:initials="hj">
    <w:p w14:paraId="546C2AB5" w14:textId="77777777" w:rsidR="00D70B63" w:rsidRDefault="00D70B63" w:rsidP="00D42FEC">
      <w:pPr>
        <w:jc w:val="left"/>
      </w:pPr>
      <w:r>
        <w:rPr>
          <w:rStyle w:val="af8"/>
        </w:rPr>
        <w:annotationRef/>
      </w:r>
      <w:r>
        <w:rPr>
          <w:rFonts w:hint="eastAsia"/>
        </w:rPr>
        <w:t>这里感觉不全面，最好修订下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5E2623" w15:done="0"/>
  <w15:commentEx w15:paraId="19A9DC3C" w15:done="0"/>
  <w15:commentEx w15:paraId="546C2A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62534" w16cex:dateUtc="2023-08-03T05:08:00Z"/>
  <w16cex:commentExtensible w16cex:durableId="287629BB" w16cex:dateUtc="2023-08-03T05:27:00Z"/>
  <w16cex:commentExtensible w16cex:durableId="28763112" w16cex:dateUtc="2023-08-03T05: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5E2623" w16cid:durableId="28762534"/>
  <w16cid:commentId w16cid:paraId="19A9DC3C" w16cid:durableId="287629BB"/>
  <w16cid:commentId w16cid:paraId="546C2AB5" w16cid:durableId="287631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850F5" w14:textId="77777777" w:rsidR="00BC6B4E" w:rsidRDefault="00BC6B4E">
      <w:pPr>
        <w:spacing w:line="240" w:lineRule="auto"/>
      </w:pPr>
      <w:r>
        <w:separator/>
      </w:r>
    </w:p>
  </w:endnote>
  <w:endnote w:type="continuationSeparator" w:id="0">
    <w:p w14:paraId="3B0E97A4" w14:textId="77777777" w:rsidR="00BC6B4E" w:rsidRDefault="00BC6B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仿宋_GB2312">
    <w:altName w:val="仿宋"/>
    <w:panose1 w:val="020B0604020202020204"/>
    <w:charset w:val="00"/>
    <w:family w:val="auto"/>
    <w:pitch w:val="default"/>
  </w:font>
  <w:font w:name="仿宋">
    <w:panose1 w:val="02010609060101010101"/>
    <w:charset w:val="86"/>
    <w:family w:val="modern"/>
    <w:pitch w:val="fixed"/>
    <w:sig w:usb0="800002BF" w:usb1="38CF7CFA" w:usb2="00000016" w:usb3="00000000" w:csb0="00040001" w:csb1="00000000"/>
  </w:font>
  <w:font w:name="Wingdings 2">
    <w:panose1 w:val="05020102010507070707"/>
    <w:charset w:val="00"/>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AB734" w14:textId="77777777" w:rsidR="0051459B" w:rsidRDefault="0051459B">
    <w:pPr>
      <w:pStyle w:val="aa"/>
      <w:jc w:val="center"/>
      <w:rPr>
        <w:rFonts w:ascii="仿宋" w:eastAsia="仿宋" w:hAnsi="仿宋" w:cs="仿宋"/>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AB737" w14:textId="77777777" w:rsidR="0051459B" w:rsidRDefault="00D60EEC">
    <w:pPr>
      <w:pStyle w:val="aa"/>
      <w:jc w:val="center"/>
      <w:rPr>
        <w:rFonts w:ascii="仿宋" w:eastAsia="仿宋" w:hAnsi="仿宋" w:cs="仿宋"/>
      </w:rPr>
    </w:pPr>
    <w:r>
      <w:rPr>
        <w:rFonts w:ascii="仿宋" w:eastAsia="仿宋" w:hAnsi="仿宋" w:cs="仿宋" w:hint="eastAsia"/>
        <w:noProof/>
      </w:rPr>
      <mc:AlternateContent>
        <mc:Choice Requires="wps">
          <w:drawing>
            <wp:anchor distT="0" distB="0" distL="114300" distR="114300" simplePos="0" relativeHeight="251660288" behindDoc="0" locked="0" layoutInCell="1" allowOverlap="1" wp14:anchorId="7EAAB738" wp14:editId="7EAAB739">
              <wp:simplePos x="0" y="0"/>
              <wp:positionH relativeFrom="margin">
                <wp:align>center</wp:align>
              </wp:positionH>
              <wp:positionV relativeFrom="paragraph">
                <wp:posOffset>0</wp:posOffset>
              </wp:positionV>
              <wp:extent cx="1828800" cy="1828800"/>
              <wp:effectExtent l="0" t="0" r="0" b="0"/>
              <wp:wrapNone/>
              <wp:docPr id="39"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AAB73A" w14:textId="77777777" w:rsidR="0051459B" w:rsidRDefault="00D60EEC">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- 1 -</w:t>
                          </w:r>
                          <w:r>
                            <w:rPr>
                              <w:rFonts w:hint="eastAsia"/>
                            </w:rPr>
                            <w:fldChar w:fldCharType="end"/>
                          </w:r>
                        </w:p>
                      </w:txbxContent>
                    </wps:txbx>
                    <wps:bodyPr vert="horz" wrap="none" lIns="0" tIns="0" rIns="0" bIns="0" anchor="t">
                      <a:spAutoFit/>
                    </wps:bodyPr>
                  </wps:wsp>
                </a:graphicData>
              </a:graphic>
            </wp:anchor>
          </w:drawing>
        </mc:Choice>
        <mc:Fallback>
          <w:pict>
            <v:shapetype w14:anchorId="7EAAB738" id="_x0000_t202" coordsize="21600,21600" o:spt="202" path="m,l,21600r21600,l21600,xe">
              <v:stroke joinstyle="miter"/>
              <v:path gradientshapeok="t" o:connecttype="rect"/>
            </v:shapetype>
            <v:shape id="文本框 1" o:spid="_x0000_s1026"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" filled="f" stroked="f">
              <v:textbox style="mso-fit-shape-to-text:t" inset="0,0,0,0">
                <w:txbxContent>
                  <w:p w14:paraId="7EAAB73A" w14:textId="77777777" w:rsidR="0051459B" w:rsidRDefault="00D60EEC">
                    <w:pPr>
                      <w:pStyle w:val="aa"/>
                    </w:pPr>
                    <w:r>
                      <w:rPr>
                        <w:rFonts w:hint="eastAsia"/>
                      </w:rPr>
                      <w:fldChar w:fldCharType="begin"/>
                    </w:r>
                    <w:r>
                      <w:rPr>
                        <w:rFonts w:hint="eastAsia"/>
                      </w:rPr>
                      <w:instrText xml:space="preserve"> PAGE  \* MERGEFORMAT </w:instrText>
                    </w:r>
                    <w:r>
                      <w:rPr>
                        <w:rFonts w:hint="eastAsia"/>
                      </w:rPr>
                      <w:fldChar w:fldCharType="separate"/>
                    </w:r>
                    <w:r>
                      <w:rPr>
                        <w:rFonts w:hint="eastAsia"/>
                      </w:rPr>
                      <w:t>- 1 -</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1A345" w14:textId="77777777" w:rsidR="00BC6B4E" w:rsidRDefault="00BC6B4E">
      <w:r>
        <w:separator/>
      </w:r>
    </w:p>
  </w:footnote>
  <w:footnote w:type="continuationSeparator" w:id="0">
    <w:p w14:paraId="3BA5A3BA" w14:textId="77777777" w:rsidR="00BC6B4E" w:rsidRDefault="00BC6B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AB733" w14:textId="77777777" w:rsidR="0051459B" w:rsidRDefault="0051459B">
    <w:pPr>
      <w:tabs>
        <w:tab w:val="center" w:pos="4819"/>
        <w:tab w:val="right" w:pos="9638"/>
      </w:tabs>
      <w:wordWrap w:val="0"/>
      <w:jc w:val="right"/>
      <w:rPr>
        <w:rFonts w:ascii="宋体" w:hAnsi="宋体" w:cs="宋体"/>
        <w:position w:val="10"/>
        <w:sz w:val="18"/>
        <w:szCs w:val="18"/>
        <w:u w:val="single"/>
        <w:lang w:val="zh-C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AB735" w14:textId="77777777" w:rsidR="0051459B" w:rsidRDefault="00D60EEC">
    <w:pPr>
      <w:pStyle w:val="ac"/>
      <w:tabs>
        <w:tab w:val="clear" w:pos="4153"/>
        <w:tab w:val="clear" w:pos="8306"/>
        <w:tab w:val="center" w:pos="4819"/>
        <w:tab w:val="right" w:pos="9638"/>
      </w:tabs>
    </w:pPr>
    <w:r>
      <w:rPr>
        <w:rFonts w:ascii="宋体" w:hAnsi="宋体" w:hint="eastAsia"/>
      </w:rPr>
      <w:t>手术导引系统3D软件</w:t>
    </w:r>
    <w:r>
      <w:rPr>
        <w:rFonts w:ascii="宋体" w:hAnsi="宋体"/>
      </w:rPr>
      <w:tab/>
    </w:r>
    <w:r>
      <w:rPr>
        <w:rFonts w:ascii="宋体" w:hAnsi="宋体" w:hint="eastAsia"/>
      </w:rPr>
      <w:t>技术需求说明文档</w:t>
    </w:r>
    <w:r>
      <w:rPr>
        <w:rFonts w:ascii="宋体" w:hAnsi="宋体"/>
      </w:rPr>
      <w:tab/>
    </w:r>
    <w:r>
      <w:rPr>
        <w:rFonts w:ascii="宋体" w:hAnsi="宋体" w:hint="eastAsia"/>
      </w:rPr>
      <w:t>杭州三坛医疗科技有限公司</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AB736" w14:textId="77777777" w:rsidR="0051459B" w:rsidRDefault="00D60EEC">
    <w:pPr>
      <w:tabs>
        <w:tab w:val="center" w:pos="4819"/>
        <w:tab w:val="right" w:pos="9638"/>
      </w:tabs>
      <w:wordWrap w:val="0"/>
      <w:jc w:val="right"/>
      <w:rPr>
        <w:rFonts w:ascii="宋体" w:hAnsi="宋体" w:cs="宋体"/>
        <w:position w:val="10"/>
        <w:sz w:val="18"/>
        <w:szCs w:val="18"/>
        <w:u w:val="single"/>
        <w:lang w:val="zh-CN"/>
      </w:rPr>
    </w:pPr>
    <w:r>
      <w:rPr>
        <w:rFonts w:ascii="宋体" w:hAnsi="宋体" w:cs="宋体" w:hint="eastAsia"/>
        <w:position w:val="10"/>
        <w:sz w:val="18"/>
        <w:szCs w:val="18"/>
        <w:u w:val="single"/>
      </w:rPr>
      <w:t xml:space="preserve"> MS-002</w:t>
    </w:r>
    <w:r>
      <w:rPr>
        <w:rFonts w:ascii="宋体" w:hAnsi="宋体" w:cs="宋体" w:hint="eastAsia"/>
        <w:position w:val="10"/>
        <w:sz w:val="18"/>
        <w:szCs w:val="18"/>
        <w:u w:val="single"/>
      </w:rPr>
      <w:tab/>
    </w:r>
    <w:r>
      <w:rPr>
        <w:rFonts w:ascii="宋体" w:hAnsi="宋体" w:cs="宋体" w:hint="eastAsia"/>
        <w:position w:val="10"/>
        <w:sz w:val="18"/>
        <w:szCs w:val="18"/>
        <w:u w:val="single"/>
        <w:lang w:val="zh-CN"/>
      </w:rPr>
      <w:t>产品概念说明</w:t>
    </w:r>
    <w:r>
      <w:rPr>
        <w:rFonts w:ascii="宋体" w:hAnsi="宋体" w:cs="宋体" w:hint="eastAsia"/>
        <w:position w:val="10"/>
        <w:sz w:val="18"/>
        <w:szCs w:val="18"/>
        <w:u w:val="single"/>
      </w:rPr>
      <w:t>书</w:t>
    </w:r>
    <w:r>
      <w:rPr>
        <w:rFonts w:ascii="宋体" w:hAnsi="宋体" w:cs="宋体" w:hint="eastAsia"/>
        <w:position w:val="4"/>
        <w:sz w:val="18"/>
        <w:szCs w:val="18"/>
        <w:u w:val="single"/>
      </w:rPr>
      <w:tab/>
    </w:r>
    <w:r>
      <w:rPr>
        <w:rFonts w:ascii="宋体" w:hAnsi="宋体" w:cs="宋体" w:hint="eastAsia"/>
        <w:position w:val="10"/>
        <w:sz w:val="18"/>
        <w:szCs w:val="18"/>
        <w:u w:val="single"/>
        <w:lang w:val="zh-CN"/>
      </w:rPr>
      <w:t>杭州三坛医疗科技有限公司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8D89855"/>
    <w:multiLevelType w:val="singleLevel"/>
    <w:tmpl w:val="88D89855"/>
    <w:lvl w:ilvl="0">
      <w:start w:val="1"/>
      <w:numFmt w:val="decimal"/>
      <w:lvlText w:val="%1)"/>
      <w:lvlJc w:val="left"/>
      <w:pPr>
        <w:ind w:left="425" w:hanging="425"/>
      </w:pPr>
      <w:rPr>
        <w:rFonts w:hint="default"/>
      </w:rPr>
    </w:lvl>
  </w:abstractNum>
  <w:abstractNum w:abstractNumId="1" w15:restartNumberingAfterBreak="0">
    <w:nsid w:val="92C111A4"/>
    <w:multiLevelType w:val="singleLevel"/>
    <w:tmpl w:val="92C111A4"/>
    <w:lvl w:ilvl="0">
      <w:start w:val="1"/>
      <w:numFmt w:val="decimal"/>
      <w:lvlText w:val="%1)"/>
      <w:lvlJc w:val="left"/>
      <w:pPr>
        <w:ind w:left="425" w:hanging="425"/>
      </w:pPr>
      <w:rPr>
        <w:rFonts w:hint="default"/>
      </w:rPr>
    </w:lvl>
  </w:abstractNum>
  <w:abstractNum w:abstractNumId="2" w15:restartNumberingAfterBreak="0">
    <w:nsid w:val="B3AC5D5E"/>
    <w:multiLevelType w:val="singleLevel"/>
    <w:tmpl w:val="B3AC5D5E"/>
    <w:lvl w:ilvl="0">
      <w:start w:val="1"/>
      <w:numFmt w:val="decimal"/>
      <w:lvlText w:val="%1)"/>
      <w:lvlJc w:val="left"/>
      <w:pPr>
        <w:ind w:left="425" w:hanging="425"/>
      </w:pPr>
      <w:rPr>
        <w:rFonts w:hint="default"/>
      </w:rPr>
    </w:lvl>
  </w:abstractNum>
  <w:abstractNum w:abstractNumId="3" w15:restartNumberingAfterBreak="0">
    <w:nsid w:val="C35FCCF7"/>
    <w:multiLevelType w:val="singleLevel"/>
    <w:tmpl w:val="C35FCCF7"/>
    <w:lvl w:ilvl="0">
      <w:start w:val="1"/>
      <w:numFmt w:val="decimalEnclosedCircleChinese"/>
      <w:suff w:val="nothing"/>
      <w:lvlText w:val="%1　"/>
      <w:lvlJc w:val="left"/>
      <w:pPr>
        <w:ind w:left="0" w:firstLine="400"/>
      </w:pPr>
      <w:rPr>
        <w:rFonts w:hint="eastAsia"/>
      </w:rPr>
    </w:lvl>
  </w:abstractNum>
  <w:abstractNum w:abstractNumId="4" w15:restartNumberingAfterBreak="0">
    <w:nsid w:val="D6A4CD06"/>
    <w:multiLevelType w:val="singleLevel"/>
    <w:tmpl w:val="D6A4CD06"/>
    <w:lvl w:ilvl="0">
      <w:start w:val="1"/>
      <w:numFmt w:val="decimal"/>
      <w:lvlText w:val="%1)"/>
      <w:lvlJc w:val="left"/>
      <w:pPr>
        <w:ind w:left="425" w:hanging="425"/>
      </w:pPr>
      <w:rPr>
        <w:rFonts w:hint="default"/>
      </w:rPr>
    </w:lvl>
  </w:abstractNum>
  <w:abstractNum w:abstractNumId="5" w15:restartNumberingAfterBreak="0">
    <w:nsid w:val="36AB7D2A"/>
    <w:multiLevelType w:val="singleLevel"/>
    <w:tmpl w:val="36AB7D2A"/>
    <w:lvl w:ilvl="0">
      <w:start w:val="1"/>
      <w:numFmt w:val="decimal"/>
      <w:lvlText w:val="(%1)"/>
      <w:lvlJc w:val="left"/>
      <w:pPr>
        <w:ind w:left="425" w:hanging="425"/>
      </w:pPr>
      <w:rPr>
        <w:rFonts w:hint="default"/>
        <w:b w:val="0"/>
        <w:bCs w:val="0"/>
      </w:rPr>
    </w:lvl>
  </w:abstractNum>
  <w:abstractNum w:abstractNumId="6" w15:restartNumberingAfterBreak="0">
    <w:nsid w:val="42B85D38"/>
    <w:multiLevelType w:val="singleLevel"/>
    <w:tmpl w:val="42B85D38"/>
    <w:lvl w:ilvl="0">
      <w:start w:val="1"/>
      <w:numFmt w:val="decimal"/>
      <w:lvlText w:val="(%1)"/>
      <w:lvlJc w:val="left"/>
      <w:pPr>
        <w:tabs>
          <w:tab w:val="left" w:pos="420"/>
        </w:tabs>
        <w:ind w:left="845" w:hanging="425"/>
      </w:pPr>
      <w:rPr>
        <w:rFonts w:hint="default"/>
      </w:rPr>
    </w:lvl>
  </w:abstractNum>
  <w:abstractNum w:abstractNumId="7" w15:restartNumberingAfterBreak="0">
    <w:nsid w:val="4437B390"/>
    <w:multiLevelType w:val="multilevel"/>
    <w:tmpl w:val="4437B390"/>
    <w:lvl w:ilvl="0">
      <w:start w:val="1"/>
      <w:numFmt w:val="chineseCounting"/>
      <w:pStyle w:val="1"/>
      <w:suff w:val="nothing"/>
      <w:lvlText w:val="第%1章 "/>
      <w:lvlJc w:val="left"/>
      <w:pPr>
        <w:tabs>
          <w:tab w:val="left" w:pos="0"/>
        </w:tabs>
        <w:ind w:left="0" w:firstLine="0"/>
      </w:pPr>
      <w:rPr>
        <w:rFonts w:ascii="宋体" w:eastAsia="宋体" w:hAnsi="宋体" w:cs="宋体" w:hint="eastAsia"/>
        <w:b/>
        <w:color w:val="000000"/>
        <w:sz w:val="28"/>
      </w:rPr>
    </w:lvl>
    <w:lvl w:ilvl="1">
      <w:start w:val="1"/>
      <w:numFmt w:val="decimal"/>
      <w:pStyle w:val="2"/>
      <w:isLgl/>
      <w:lvlText w:val="%1.%2."/>
      <w:lvlJc w:val="left"/>
      <w:pPr>
        <w:tabs>
          <w:tab w:val="left" w:pos="3964"/>
        </w:tabs>
        <w:ind w:left="4111" w:hanging="567"/>
      </w:pPr>
      <w:rPr>
        <w:rFonts w:ascii="宋体" w:eastAsia="宋体" w:hAnsi="宋体" w:cs="宋体" w:hint="eastAsia"/>
      </w:rPr>
    </w:lvl>
    <w:lvl w:ilvl="2">
      <w:start w:val="1"/>
      <w:numFmt w:val="decimal"/>
      <w:pStyle w:val="3"/>
      <w:isLgl/>
      <w:lvlText w:val="%1.%2.%3."/>
      <w:lvlJc w:val="left"/>
      <w:pPr>
        <w:ind w:left="709" w:hanging="709"/>
      </w:pPr>
      <w:rPr>
        <w:rFonts w:ascii="宋体" w:eastAsia="宋体" w:hAnsi="宋体" w:cs="宋体" w:hint="eastAsia"/>
      </w:rPr>
    </w:lvl>
    <w:lvl w:ilvl="3">
      <w:start w:val="1"/>
      <w:numFmt w:val="decimal"/>
      <w:pStyle w:val="4"/>
      <w:isLgl/>
      <w:lvlText w:val="%1.%2.%3.%4."/>
      <w:lvlJc w:val="left"/>
      <w:pPr>
        <w:ind w:left="850" w:hanging="850"/>
      </w:pPr>
      <w:rPr>
        <w:rFonts w:ascii="宋体" w:eastAsia="宋体" w:hAnsi="宋体" w:cs="宋体" w:hint="default"/>
        <w:sz w:val="24"/>
        <w:szCs w:val="24"/>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8" w15:restartNumberingAfterBreak="0">
    <w:nsid w:val="4B9E9824"/>
    <w:multiLevelType w:val="singleLevel"/>
    <w:tmpl w:val="4B9E9824"/>
    <w:lvl w:ilvl="0">
      <w:start w:val="1"/>
      <w:numFmt w:val="decimal"/>
      <w:lvlText w:val="(%1)"/>
      <w:lvlJc w:val="left"/>
      <w:pPr>
        <w:ind w:left="425" w:hanging="425"/>
      </w:pPr>
      <w:rPr>
        <w:rFonts w:hint="default"/>
      </w:rPr>
    </w:lvl>
  </w:abstractNum>
  <w:abstractNum w:abstractNumId="9" w15:restartNumberingAfterBreak="0">
    <w:nsid w:val="7D9F74D5"/>
    <w:multiLevelType w:val="singleLevel"/>
    <w:tmpl w:val="7D9F74D5"/>
    <w:lvl w:ilvl="0">
      <w:start w:val="1"/>
      <w:numFmt w:val="decimal"/>
      <w:lvlText w:val="%1)"/>
      <w:lvlJc w:val="left"/>
      <w:pPr>
        <w:ind w:left="425" w:hanging="425"/>
      </w:pPr>
      <w:rPr>
        <w:rFonts w:hint="default"/>
      </w:rPr>
    </w:lvl>
  </w:abstractNum>
  <w:num w:numId="1" w16cid:durableId="598562610">
    <w:abstractNumId w:val="7"/>
  </w:num>
  <w:num w:numId="2" w16cid:durableId="1100444782">
    <w:abstractNumId w:val="4"/>
  </w:num>
  <w:num w:numId="3" w16cid:durableId="1811246313">
    <w:abstractNumId w:val="2"/>
  </w:num>
  <w:num w:numId="4" w16cid:durableId="1709211461">
    <w:abstractNumId w:val="1"/>
  </w:num>
  <w:num w:numId="5" w16cid:durableId="486362040">
    <w:abstractNumId w:val="9"/>
  </w:num>
  <w:num w:numId="6" w16cid:durableId="142822494">
    <w:abstractNumId w:val="0"/>
  </w:num>
  <w:num w:numId="7" w16cid:durableId="55521257">
    <w:abstractNumId w:val="6"/>
  </w:num>
  <w:num w:numId="8" w16cid:durableId="1654025389">
    <w:abstractNumId w:val="3"/>
  </w:num>
  <w:num w:numId="9" w16cid:durableId="404913548">
    <w:abstractNumId w:val="8"/>
  </w:num>
  <w:num w:numId="10" w16cid:durableId="52101782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ie hong">
    <w15:presenceInfo w15:providerId="Windows Live" w15:userId="982881f20fdbf1b3"/>
  </w15:person>
  <w15:person w15:author="hong jie">
    <w15:presenceInfo w15:providerId="Windows Live" w15:userId="982881f20fdbf1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bordersDoNotSurroundHeader/>
  <w:bordersDoNotSurroundFooter/>
  <w:proofState w:spelling="clean" w:grammar="clean"/>
  <w:trackRevisions/>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F07FB"/>
    <w:rsid w:val="00000086"/>
    <w:rsid w:val="0000101A"/>
    <w:rsid w:val="000139F5"/>
    <w:rsid w:val="00014329"/>
    <w:rsid w:val="00024F11"/>
    <w:rsid w:val="00033FBD"/>
    <w:rsid w:val="00035D8C"/>
    <w:rsid w:val="0004644A"/>
    <w:rsid w:val="00055912"/>
    <w:rsid w:val="000661BF"/>
    <w:rsid w:val="00071983"/>
    <w:rsid w:val="00072B57"/>
    <w:rsid w:val="00073695"/>
    <w:rsid w:val="00076F78"/>
    <w:rsid w:val="000830A5"/>
    <w:rsid w:val="000962A0"/>
    <w:rsid w:val="000A30B5"/>
    <w:rsid w:val="000A3B77"/>
    <w:rsid w:val="000A544D"/>
    <w:rsid w:val="000C385D"/>
    <w:rsid w:val="000C4879"/>
    <w:rsid w:val="000D3CAD"/>
    <w:rsid w:val="000D4BFB"/>
    <w:rsid w:val="000D7484"/>
    <w:rsid w:val="000D7760"/>
    <w:rsid w:val="000E2187"/>
    <w:rsid w:val="000E348F"/>
    <w:rsid w:val="000E5953"/>
    <w:rsid w:val="000E5987"/>
    <w:rsid w:val="000E6F0A"/>
    <w:rsid w:val="000F07FB"/>
    <w:rsid w:val="000F513A"/>
    <w:rsid w:val="00104991"/>
    <w:rsid w:val="0010723B"/>
    <w:rsid w:val="00122777"/>
    <w:rsid w:val="00127CC7"/>
    <w:rsid w:val="001328F7"/>
    <w:rsid w:val="00134A01"/>
    <w:rsid w:val="00136718"/>
    <w:rsid w:val="00152A0E"/>
    <w:rsid w:val="00154334"/>
    <w:rsid w:val="00163947"/>
    <w:rsid w:val="00164DBC"/>
    <w:rsid w:val="00167A21"/>
    <w:rsid w:val="00182E75"/>
    <w:rsid w:val="00186E7B"/>
    <w:rsid w:val="001A0FFB"/>
    <w:rsid w:val="001A5DEA"/>
    <w:rsid w:val="001A66B9"/>
    <w:rsid w:val="001B16F0"/>
    <w:rsid w:val="001C39AC"/>
    <w:rsid w:val="001D6F4F"/>
    <w:rsid w:val="001E2172"/>
    <w:rsid w:val="001E72CE"/>
    <w:rsid w:val="001F3714"/>
    <w:rsid w:val="001F50F9"/>
    <w:rsid w:val="001F551E"/>
    <w:rsid w:val="001F5BEA"/>
    <w:rsid w:val="002019AF"/>
    <w:rsid w:val="002170D7"/>
    <w:rsid w:val="00222F5E"/>
    <w:rsid w:val="002373D8"/>
    <w:rsid w:val="00240546"/>
    <w:rsid w:val="00240AC9"/>
    <w:rsid w:val="00244032"/>
    <w:rsid w:val="002554B1"/>
    <w:rsid w:val="00271E07"/>
    <w:rsid w:val="0028686D"/>
    <w:rsid w:val="002879D8"/>
    <w:rsid w:val="0029074E"/>
    <w:rsid w:val="002979FE"/>
    <w:rsid w:val="002A02DC"/>
    <w:rsid w:val="002A062D"/>
    <w:rsid w:val="002A254F"/>
    <w:rsid w:val="002A6DFC"/>
    <w:rsid w:val="002A7828"/>
    <w:rsid w:val="002B12E8"/>
    <w:rsid w:val="002B38FC"/>
    <w:rsid w:val="002B62EA"/>
    <w:rsid w:val="002C36C4"/>
    <w:rsid w:val="002D3E76"/>
    <w:rsid w:val="002E01DC"/>
    <w:rsid w:val="002E30EC"/>
    <w:rsid w:val="002E3666"/>
    <w:rsid w:val="002E7305"/>
    <w:rsid w:val="003021C8"/>
    <w:rsid w:val="00304455"/>
    <w:rsid w:val="003069F5"/>
    <w:rsid w:val="003124CE"/>
    <w:rsid w:val="003236AA"/>
    <w:rsid w:val="0032371A"/>
    <w:rsid w:val="00325DEF"/>
    <w:rsid w:val="0033086E"/>
    <w:rsid w:val="00357D0D"/>
    <w:rsid w:val="00361876"/>
    <w:rsid w:val="00363894"/>
    <w:rsid w:val="00370300"/>
    <w:rsid w:val="00370614"/>
    <w:rsid w:val="00370CD5"/>
    <w:rsid w:val="00370E51"/>
    <w:rsid w:val="00373177"/>
    <w:rsid w:val="00377F72"/>
    <w:rsid w:val="00397563"/>
    <w:rsid w:val="003A6A5F"/>
    <w:rsid w:val="003B5F07"/>
    <w:rsid w:val="003C1523"/>
    <w:rsid w:val="003D2370"/>
    <w:rsid w:val="003E30CC"/>
    <w:rsid w:val="003F683C"/>
    <w:rsid w:val="00401B78"/>
    <w:rsid w:val="004026F9"/>
    <w:rsid w:val="0040470F"/>
    <w:rsid w:val="00404E6E"/>
    <w:rsid w:val="004207DD"/>
    <w:rsid w:val="00422B73"/>
    <w:rsid w:val="00424048"/>
    <w:rsid w:val="00426443"/>
    <w:rsid w:val="00432CD7"/>
    <w:rsid w:val="00436265"/>
    <w:rsid w:val="004362A8"/>
    <w:rsid w:val="00443390"/>
    <w:rsid w:val="00447B97"/>
    <w:rsid w:val="004507A0"/>
    <w:rsid w:val="00467A57"/>
    <w:rsid w:val="00470FA9"/>
    <w:rsid w:val="00474D62"/>
    <w:rsid w:val="00484450"/>
    <w:rsid w:val="0049034E"/>
    <w:rsid w:val="00495602"/>
    <w:rsid w:val="004A3E71"/>
    <w:rsid w:val="004B7AE6"/>
    <w:rsid w:val="004C076D"/>
    <w:rsid w:val="004D0EDF"/>
    <w:rsid w:val="004E7D18"/>
    <w:rsid w:val="004F3A62"/>
    <w:rsid w:val="00504EC7"/>
    <w:rsid w:val="00507DCF"/>
    <w:rsid w:val="00512796"/>
    <w:rsid w:val="0051459B"/>
    <w:rsid w:val="00514AB3"/>
    <w:rsid w:val="005308FA"/>
    <w:rsid w:val="00541EE0"/>
    <w:rsid w:val="0056527C"/>
    <w:rsid w:val="00571410"/>
    <w:rsid w:val="00572567"/>
    <w:rsid w:val="00573D1B"/>
    <w:rsid w:val="00574145"/>
    <w:rsid w:val="00583E6B"/>
    <w:rsid w:val="00584872"/>
    <w:rsid w:val="005946FE"/>
    <w:rsid w:val="005958E1"/>
    <w:rsid w:val="005A231E"/>
    <w:rsid w:val="005B03C1"/>
    <w:rsid w:val="005B35C9"/>
    <w:rsid w:val="005B7B32"/>
    <w:rsid w:val="005D01A6"/>
    <w:rsid w:val="005D07F2"/>
    <w:rsid w:val="005D0D92"/>
    <w:rsid w:val="005D23BE"/>
    <w:rsid w:val="005F0F73"/>
    <w:rsid w:val="00603987"/>
    <w:rsid w:val="00606306"/>
    <w:rsid w:val="00612D30"/>
    <w:rsid w:val="00615DED"/>
    <w:rsid w:val="00620423"/>
    <w:rsid w:val="00625849"/>
    <w:rsid w:val="00634298"/>
    <w:rsid w:val="00635596"/>
    <w:rsid w:val="00637479"/>
    <w:rsid w:val="00640105"/>
    <w:rsid w:val="00644E80"/>
    <w:rsid w:val="00647520"/>
    <w:rsid w:val="00651695"/>
    <w:rsid w:val="00654451"/>
    <w:rsid w:val="00662C34"/>
    <w:rsid w:val="00664FA7"/>
    <w:rsid w:val="00667912"/>
    <w:rsid w:val="00672318"/>
    <w:rsid w:val="006775FA"/>
    <w:rsid w:val="006831DE"/>
    <w:rsid w:val="00696322"/>
    <w:rsid w:val="006A353A"/>
    <w:rsid w:val="006A5CF8"/>
    <w:rsid w:val="006B029D"/>
    <w:rsid w:val="006B080C"/>
    <w:rsid w:val="006C43F4"/>
    <w:rsid w:val="006C57E0"/>
    <w:rsid w:val="006C7112"/>
    <w:rsid w:val="006D0389"/>
    <w:rsid w:val="006D26BD"/>
    <w:rsid w:val="006E2018"/>
    <w:rsid w:val="006E4D6B"/>
    <w:rsid w:val="00702356"/>
    <w:rsid w:val="00702A9D"/>
    <w:rsid w:val="00704793"/>
    <w:rsid w:val="0071118C"/>
    <w:rsid w:val="00724964"/>
    <w:rsid w:val="00734285"/>
    <w:rsid w:val="0074046E"/>
    <w:rsid w:val="00751333"/>
    <w:rsid w:val="00760F84"/>
    <w:rsid w:val="00767870"/>
    <w:rsid w:val="0077704B"/>
    <w:rsid w:val="007A74B7"/>
    <w:rsid w:val="007B281E"/>
    <w:rsid w:val="007B5F63"/>
    <w:rsid w:val="007D5947"/>
    <w:rsid w:val="007E1DBA"/>
    <w:rsid w:val="007E3A75"/>
    <w:rsid w:val="007F2C7E"/>
    <w:rsid w:val="007F3F86"/>
    <w:rsid w:val="007F62C8"/>
    <w:rsid w:val="00804105"/>
    <w:rsid w:val="00804AE2"/>
    <w:rsid w:val="008071A0"/>
    <w:rsid w:val="008076F3"/>
    <w:rsid w:val="008078AD"/>
    <w:rsid w:val="00812708"/>
    <w:rsid w:val="00820072"/>
    <w:rsid w:val="0082233B"/>
    <w:rsid w:val="00833565"/>
    <w:rsid w:val="00834E11"/>
    <w:rsid w:val="00842E9B"/>
    <w:rsid w:val="00845DC0"/>
    <w:rsid w:val="008479A1"/>
    <w:rsid w:val="00854498"/>
    <w:rsid w:val="00854FD7"/>
    <w:rsid w:val="00856513"/>
    <w:rsid w:val="00861B30"/>
    <w:rsid w:val="00862466"/>
    <w:rsid w:val="00862986"/>
    <w:rsid w:val="008746A5"/>
    <w:rsid w:val="00881631"/>
    <w:rsid w:val="0088388D"/>
    <w:rsid w:val="008940A1"/>
    <w:rsid w:val="00894546"/>
    <w:rsid w:val="00894C48"/>
    <w:rsid w:val="008A073D"/>
    <w:rsid w:val="008A59CA"/>
    <w:rsid w:val="008B0213"/>
    <w:rsid w:val="008B2D96"/>
    <w:rsid w:val="008B56EE"/>
    <w:rsid w:val="008B586E"/>
    <w:rsid w:val="008C22DB"/>
    <w:rsid w:val="008D1A38"/>
    <w:rsid w:val="008D63E4"/>
    <w:rsid w:val="008E232D"/>
    <w:rsid w:val="008F1372"/>
    <w:rsid w:val="008F4633"/>
    <w:rsid w:val="0090057C"/>
    <w:rsid w:val="00910914"/>
    <w:rsid w:val="009112D6"/>
    <w:rsid w:val="0092707A"/>
    <w:rsid w:val="009309D6"/>
    <w:rsid w:val="009327D6"/>
    <w:rsid w:val="00936BEA"/>
    <w:rsid w:val="00937821"/>
    <w:rsid w:val="00943C43"/>
    <w:rsid w:val="00952130"/>
    <w:rsid w:val="00952227"/>
    <w:rsid w:val="00952F2F"/>
    <w:rsid w:val="00955328"/>
    <w:rsid w:val="009609C4"/>
    <w:rsid w:val="00963FCD"/>
    <w:rsid w:val="00986337"/>
    <w:rsid w:val="00987DBF"/>
    <w:rsid w:val="009B1B14"/>
    <w:rsid w:val="009B7D2B"/>
    <w:rsid w:val="009D45A3"/>
    <w:rsid w:val="009E06D3"/>
    <w:rsid w:val="009E1376"/>
    <w:rsid w:val="009F1965"/>
    <w:rsid w:val="009F23F1"/>
    <w:rsid w:val="009F6270"/>
    <w:rsid w:val="009F72BE"/>
    <w:rsid w:val="00A0070E"/>
    <w:rsid w:val="00A142D3"/>
    <w:rsid w:val="00A1439A"/>
    <w:rsid w:val="00A151DE"/>
    <w:rsid w:val="00A1794E"/>
    <w:rsid w:val="00A32838"/>
    <w:rsid w:val="00A35FDD"/>
    <w:rsid w:val="00A374AF"/>
    <w:rsid w:val="00A40077"/>
    <w:rsid w:val="00A51099"/>
    <w:rsid w:val="00A520EE"/>
    <w:rsid w:val="00A525EF"/>
    <w:rsid w:val="00A54BCC"/>
    <w:rsid w:val="00A667AC"/>
    <w:rsid w:val="00A70FED"/>
    <w:rsid w:val="00A87C93"/>
    <w:rsid w:val="00A93D93"/>
    <w:rsid w:val="00A970FF"/>
    <w:rsid w:val="00AA07E6"/>
    <w:rsid w:val="00AB0064"/>
    <w:rsid w:val="00AB4870"/>
    <w:rsid w:val="00AB716F"/>
    <w:rsid w:val="00AC48A9"/>
    <w:rsid w:val="00AF067E"/>
    <w:rsid w:val="00AF38A3"/>
    <w:rsid w:val="00AF591B"/>
    <w:rsid w:val="00B001C6"/>
    <w:rsid w:val="00B11D9E"/>
    <w:rsid w:val="00B25941"/>
    <w:rsid w:val="00B260E4"/>
    <w:rsid w:val="00B3565E"/>
    <w:rsid w:val="00B43621"/>
    <w:rsid w:val="00B44385"/>
    <w:rsid w:val="00B45E41"/>
    <w:rsid w:val="00B4703C"/>
    <w:rsid w:val="00B62162"/>
    <w:rsid w:val="00B72626"/>
    <w:rsid w:val="00B72EBC"/>
    <w:rsid w:val="00B73D23"/>
    <w:rsid w:val="00B746CD"/>
    <w:rsid w:val="00B76FEA"/>
    <w:rsid w:val="00B81107"/>
    <w:rsid w:val="00B90563"/>
    <w:rsid w:val="00B91E68"/>
    <w:rsid w:val="00B94004"/>
    <w:rsid w:val="00BB38B9"/>
    <w:rsid w:val="00BB5B95"/>
    <w:rsid w:val="00BC1324"/>
    <w:rsid w:val="00BC6852"/>
    <w:rsid w:val="00BC6B4E"/>
    <w:rsid w:val="00BC7684"/>
    <w:rsid w:val="00BD5CD8"/>
    <w:rsid w:val="00BD6DA7"/>
    <w:rsid w:val="00BE1B45"/>
    <w:rsid w:val="00BE431A"/>
    <w:rsid w:val="00BE6690"/>
    <w:rsid w:val="00BF199C"/>
    <w:rsid w:val="00BF3599"/>
    <w:rsid w:val="00C16FF2"/>
    <w:rsid w:val="00C204E4"/>
    <w:rsid w:val="00C26C43"/>
    <w:rsid w:val="00C33946"/>
    <w:rsid w:val="00C350EE"/>
    <w:rsid w:val="00C439CE"/>
    <w:rsid w:val="00C44247"/>
    <w:rsid w:val="00C55321"/>
    <w:rsid w:val="00C63DE0"/>
    <w:rsid w:val="00C70BA8"/>
    <w:rsid w:val="00C716A9"/>
    <w:rsid w:val="00C74813"/>
    <w:rsid w:val="00C77004"/>
    <w:rsid w:val="00C873C1"/>
    <w:rsid w:val="00C90924"/>
    <w:rsid w:val="00C91911"/>
    <w:rsid w:val="00CA12E1"/>
    <w:rsid w:val="00CB3D6A"/>
    <w:rsid w:val="00CB66BE"/>
    <w:rsid w:val="00CC41F1"/>
    <w:rsid w:val="00CD0D71"/>
    <w:rsid w:val="00CE5A3A"/>
    <w:rsid w:val="00D01D06"/>
    <w:rsid w:val="00D0324C"/>
    <w:rsid w:val="00D033F5"/>
    <w:rsid w:val="00D03A75"/>
    <w:rsid w:val="00D07C7F"/>
    <w:rsid w:val="00D10C59"/>
    <w:rsid w:val="00D15B72"/>
    <w:rsid w:val="00D22195"/>
    <w:rsid w:val="00D22E55"/>
    <w:rsid w:val="00D24528"/>
    <w:rsid w:val="00D42D84"/>
    <w:rsid w:val="00D45C34"/>
    <w:rsid w:val="00D60EEC"/>
    <w:rsid w:val="00D65A53"/>
    <w:rsid w:val="00D65AE3"/>
    <w:rsid w:val="00D70B63"/>
    <w:rsid w:val="00D74011"/>
    <w:rsid w:val="00D76107"/>
    <w:rsid w:val="00D81AC6"/>
    <w:rsid w:val="00D81D72"/>
    <w:rsid w:val="00D85055"/>
    <w:rsid w:val="00D8569B"/>
    <w:rsid w:val="00D865F1"/>
    <w:rsid w:val="00D93E9F"/>
    <w:rsid w:val="00D94472"/>
    <w:rsid w:val="00D95A7D"/>
    <w:rsid w:val="00DA04FC"/>
    <w:rsid w:val="00DA1460"/>
    <w:rsid w:val="00DA4F9A"/>
    <w:rsid w:val="00DA5566"/>
    <w:rsid w:val="00DB75F4"/>
    <w:rsid w:val="00DC4E0F"/>
    <w:rsid w:val="00DE1149"/>
    <w:rsid w:val="00DE7CC3"/>
    <w:rsid w:val="00DF4446"/>
    <w:rsid w:val="00DF6097"/>
    <w:rsid w:val="00E03143"/>
    <w:rsid w:val="00E11629"/>
    <w:rsid w:val="00E12793"/>
    <w:rsid w:val="00E25B09"/>
    <w:rsid w:val="00E3682B"/>
    <w:rsid w:val="00E42C79"/>
    <w:rsid w:val="00E51C99"/>
    <w:rsid w:val="00E53119"/>
    <w:rsid w:val="00E629B1"/>
    <w:rsid w:val="00E63D63"/>
    <w:rsid w:val="00E70140"/>
    <w:rsid w:val="00E740B5"/>
    <w:rsid w:val="00E759BF"/>
    <w:rsid w:val="00E80E3D"/>
    <w:rsid w:val="00E900E5"/>
    <w:rsid w:val="00EA0CD6"/>
    <w:rsid w:val="00EA6524"/>
    <w:rsid w:val="00EB0AB8"/>
    <w:rsid w:val="00EB3A3F"/>
    <w:rsid w:val="00EB3B87"/>
    <w:rsid w:val="00EB71BA"/>
    <w:rsid w:val="00EC270A"/>
    <w:rsid w:val="00EC4EE5"/>
    <w:rsid w:val="00EE51C5"/>
    <w:rsid w:val="00EF3265"/>
    <w:rsid w:val="00EF455F"/>
    <w:rsid w:val="00EF5913"/>
    <w:rsid w:val="00EF6C3B"/>
    <w:rsid w:val="00EF7249"/>
    <w:rsid w:val="00F00386"/>
    <w:rsid w:val="00F05FD7"/>
    <w:rsid w:val="00F103D4"/>
    <w:rsid w:val="00F14032"/>
    <w:rsid w:val="00F16458"/>
    <w:rsid w:val="00F3213F"/>
    <w:rsid w:val="00F32D92"/>
    <w:rsid w:val="00F33439"/>
    <w:rsid w:val="00F6251D"/>
    <w:rsid w:val="00F703F3"/>
    <w:rsid w:val="00F709A9"/>
    <w:rsid w:val="00F75009"/>
    <w:rsid w:val="00FB2F9C"/>
    <w:rsid w:val="00FB5818"/>
    <w:rsid w:val="00FB6DC9"/>
    <w:rsid w:val="00FC0D37"/>
    <w:rsid w:val="00FD57B1"/>
    <w:rsid w:val="00FE23C3"/>
    <w:rsid w:val="00FE2B5F"/>
    <w:rsid w:val="00FE31C8"/>
    <w:rsid w:val="00FF2B32"/>
    <w:rsid w:val="00FF665A"/>
    <w:rsid w:val="011257D3"/>
    <w:rsid w:val="011F3F21"/>
    <w:rsid w:val="01517F8A"/>
    <w:rsid w:val="01757A9E"/>
    <w:rsid w:val="01770D62"/>
    <w:rsid w:val="01817D32"/>
    <w:rsid w:val="019B3195"/>
    <w:rsid w:val="01B90523"/>
    <w:rsid w:val="01D67978"/>
    <w:rsid w:val="02005CE6"/>
    <w:rsid w:val="02035DF1"/>
    <w:rsid w:val="02130C9B"/>
    <w:rsid w:val="021329A0"/>
    <w:rsid w:val="021D7C9C"/>
    <w:rsid w:val="022C6D05"/>
    <w:rsid w:val="02614399"/>
    <w:rsid w:val="028F3C17"/>
    <w:rsid w:val="029045F8"/>
    <w:rsid w:val="02AF1446"/>
    <w:rsid w:val="02E27980"/>
    <w:rsid w:val="02E77BFE"/>
    <w:rsid w:val="030317AA"/>
    <w:rsid w:val="03201DEF"/>
    <w:rsid w:val="033C6C5B"/>
    <w:rsid w:val="0386435C"/>
    <w:rsid w:val="03B53D49"/>
    <w:rsid w:val="04375FD2"/>
    <w:rsid w:val="043D1357"/>
    <w:rsid w:val="04424BF3"/>
    <w:rsid w:val="04474FD0"/>
    <w:rsid w:val="044E5A1C"/>
    <w:rsid w:val="047C3362"/>
    <w:rsid w:val="04B93EAC"/>
    <w:rsid w:val="04D031B2"/>
    <w:rsid w:val="0507516E"/>
    <w:rsid w:val="051D231A"/>
    <w:rsid w:val="05273681"/>
    <w:rsid w:val="053D1E70"/>
    <w:rsid w:val="05890C39"/>
    <w:rsid w:val="058B3E4A"/>
    <w:rsid w:val="0596131B"/>
    <w:rsid w:val="059F1B9B"/>
    <w:rsid w:val="05CF61F6"/>
    <w:rsid w:val="05E7210E"/>
    <w:rsid w:val="060A5B03"/>
    <w:rsid w:val="060E7040"/>
    <w:rsid w:val="061413B4"/>
    <w:rsid w:val="06152548"/>
    <w:rsid w:val="063C61AE"/>
    <w:rsid w:val="06454A34"/>
    <w:rsid w:val="067C79DE"/>
    <w:rsid w:val="076D1679"/>
    <w:rsid w:val="079E3E59"/>
    <w:rsid w:val="07AA7780"/>
    <w:rsid w:val="086C5713"/>
    <w:rsid w:val="088008F6"/>
    <w:rsid w:val="0887254B"/>
    <w:rsid w:val="08992218"/>
    <w:rsid w:val="08A17AD2"/>
    <w:rsid w:val="08C16797"/>
    <w:rsid w:val="08DC57CF"/>
    <w:rsid w:val="08FD5E24"/>
    <w:rsid w:val="08FF3C84"/>
    <w:rsid w:val="091467CE"/>
    <w:rsid w:val="092B0C50"/>
    <w:rsid w:val="09486ED5"/>
    <w:rsid w:val="094C2819"/>
    <w:rsid w:val="09C56257"/>
    <w:rsid w:val="09F30271"/>
    <w:rsid w:val="09FA09D0"/>
    <w:rsid w:val="09FB2EB2"/>
    <w:rsid w:val="0A243F6D"/>
    <w:rsid w:val="0A580643"/>
    <w:rsid w:val="0A604682"/>
    <w:rsid w:val="0A6229AF"/>
    <w:rsid w:val="0A657890"/>
    <w:rsid w:val="0A83747C"/>
    <w:rsid w:val="0A8D4A12"/>
    <w:rsid w:val="0A9173F1"/>
    <w:rsid w:val="0AA21FD7"/>
    <w:rsid w:val="0AA513C0"/>
    <w:rsid w:val="0AF600C0"/>
    <w:rsid w:val="0B0A1FF4"/>
    <w:rsid w:val="0B1F7FB3"/>
    <w:rsid w:val="0B4425CD"/>
    <w:rsid w:val="0B630F61"/>
    <w:rsid w:val="0B7C7337"/>
    <w:rsid w:val="0B8127C2"/>
    <w:rsid w:val="0B9C0D09"/>
    <w:rsid w:val="0BA650F6"/>
    <w:rsid w:val="0BCA1F1F"/>
    <w:rsid w:val="0BCF39D5"/>
    <w:rsid w:val="0BD4579C"/>
    <w:rsid w:val="0BE15AE6"/>
    <w:rsid w:val="0BE620D6"/>
    <w:rsid w:val="0C0E7567"/>
    <w:rsid w:val="0C231668"/>
    <w:rsid w:val="0C2639D0"/>
    <w:rsid w:val="0C48648B"/>
    <w:rsid w:val="0C8C338F"/>
    <w:rsid w:val="0CCF377E"/>
    <w:rsid w:val="0CEF2984"/>
    <w:rsid w:val="0D063B1A"/>
    <w:rsid w:val="0D1067F9"/>
    <w:rsid w:val="0D192CB3"/>
    <w:rsid w:val="0D386FCB"/>
    <w:rsid w:val="0D487376"/>
    <w:rsid w:val="0D540545"/>
    <w:rsid w:val="0D632EC6"/>
    <w:rsid w:val="0D666C1B"/>
    <w:rsid w:val="0D67451C"/>
    <w:rsid w:val="0D6B07B1"/>
    <w:rsid w:val="0D7949A2"/>
    <w:rsid w:val="0DCA1ECA"/>
    <w:rsid w:val="0DCB0E81"/>
    <w:rsid w:val="0DD00AAD"/>
    <w:rsid w:val="0DFC0024"/>
    <w:rsid w:val="0E330972"/>
    <w:rsid w:val="0E4C06D6"/>
    <w:rsid w:val="0E4D1A49"/>
    <w:rsid w:val="0E4D5608"/>
    <w:rsid w:val="0E572548"/>
    <w:rsid w:val="0E6B54DC"/>
    <w:rsid w:val="0E89208E"/>
    <w:rsid w:val="0E977395"/>
    <w:rsid w:val="0EE4022D"/>
    <w:rsid w:val="0F20690E"/>
    <w:rsid w:val="0F2B2842"/>
    <w:rsid w:val="0F33173E"/>
    <w:rsid w:val="0F7B67AC"/>
    <w:rsid w:val="0F8F4272"/>
    <w:rsid w:val="0F952A8C"/>
    <w:rsid w:val="0FAB4590"/>
    <w:rsid w:val="0FD12C7C"/>
    <w:rsid w:val="0FDB74F1"/>
    <w:rsid w:val="0FF610A2"/>
    <w:rsid w:val="100C2BBE"/>
    <w:rsid w:val="10161BA3"/>
    <w:rsid w:val="1019557E"/>
    <w:rsid w:val="1024329C"/>
    <w:rsid w:val="104419FB"/>
    <w:rsid w:val="10456A68"/>
    <w:rsid w:val="104D7FBB"/>
    <w:rsid w:val="10A404B0"/>
    <w:rsid w:val="10AF58CF"/>
    <w:rsid w:val="10CB4E3A"/>
    <w:rsid w:val="10FD6D92"/>
    <w:rsid w:val="111C4EC5"/>
    <w:rsid w:val="1125630C"/>
    <w:rsid w:val="112C02D1"/>
    <w:rsid w:val="118E08E1"/>
    <w:rsid w:val="118F7CD6"/>
    <w:rsid w:val="11AB3DB0"/>
    <w:rsid w:val="11CD1A8B"/>
    <w:rsid w:val="120F2540"/>
    <w:rsid w:val="122540CD"/>
    <w:rsid w:val="12492AC7"/>
    <w:rsid w:val="125518D1"/>
    <w:rsid w:val="125931BC"/>
    <w:rsid w:val="128A049C"/>
    <w:rsid w:val="128D6CE3"/>
    <w:rsid w:val="12956A78"/>
    <w:rsid w:val="12E64F47"/>
    <w:rsid w:val="12E815AF"/>
    <w:rsid w:val="12F30B47"/>
    <w:rsid w:val="13360ABE"/>
    <w:rsid w:val="13780B60"/>
    <w:rsid w:val="13E516E6"/>
    <w:rsid w:val="13F835EB"/>
    <w:rsid w:val="13FE09C4"/>
    <w:rsid w:val="140923D1"/>
    <w:rsid w:val="142346DE"/>
    <w:rsid w:val="142F1F30"/>
    <w:rsid w:val="144071E8"/>
    <w:rsid w:val="144F207A"/>
    <w:rsid w:val="149C673C"/>
    <w:rsid w:val="14B03ED9"/>
    <w:rsid w:val="14DE3227"/>
    <w:rsid w:val="14F6008D"/>
    <w:rsid w:val="14FF3DCD"/>
    <w:rsid w:val="151A1A90"/>
    <w:rsid w:val="153E7DFB"/>
    <w:rsid w:val="156119A1"/>
    <w:rsid w:val="15B24D37"/>
    <w:rsid w:val="15BB751A"/>
    <w:rsid w:val="15C42694"/>
    <w:rsid w:val="15CB41E9"/>
    <w:rsid w:val="15D561C7"/>
    <w:rsid w:val="15E44E11"/>
    <w:rsid w:val="15EF16EC"/>
    <w:rsid w:val="15F02AFB"/>
    <w:rsid w:val="15F810CC"/>
    <w:rsid w:val="15FB77B4"/>
    <w:rsid w:val="161C0BC5"/>
    <w:rsid w:val="16284141"/>
    <w:rsid w:val="163245B3"/>
    <w:rsid w:val="163275F1"/>
    <w:rsid w:val="16611C8A"/>
    <w:rsid w:val="16A34386"/>
    <w:rsid w:val="16F80BAF"/>
    <w:rsid w:val="17037FE5"/>
    <w:rsid w:val="170520B7"/>
    <w:rsid w:val="172D55E1"/>
    <w:rsid w:val="17561B79"/>
    <w:rsid w:val="17565F95"/>
    <w:rsid w:val="176E07B9"/>
    <w:rsid w:val="17783171"/>
    <w:rsid w:val="1789609D"/>
    <w:rsid w:val="17935099"/>
    <w:rsid w:val="17A30EB0"/>
    <w:rsid w:val="17CD014D"/>
    <w:rsid w:val="17FB7BBA"/>
    <w:rsid w:val="181B11F7"/>
    <w:rsid w:val="182C34AB"/>
    <w:rsid w:val="184D123E"/>
    <w:rsid w:val="185059EE"/>
    <w:rsid w:val="18C348D3"/>
    <w:rsid w:val="18D63DD4"/>
    <w:rsid w:val="18E24AA1"/>
    <w:rsid w:val="1904350D"/>
    <w:rsid w:val="191D4FA0"/>
    <w:rsid w:val="197308B7"/>
    <w:rsid w:val="19A2421E"/>
    <w:rsid w:val="19AA70B8"/>
    <w:rsid w:val="19AF11DA"/>
    <w:rsid w:val="19B373DC"/>
    <w:rsid w:val="19BC1265"/>
    <w:rsid w:val="19E36880"/>
    <w:rsid w:val="19FD2EFB"/>
    <w:rsid w:val="19FE2CD0"/>
    <w:rsid w:val="1A0F3410"/>
    <w:rsid w:val="1A142970"/>
    <w:rsid w:val="1A151222"/>
    <w:rsid w:val="1A1D1A0A"/>
    <w:rsid w:val="1A44079F"/>
    <w:rsid w:val="1A662875"/>
    <w:rsid w:val="1A827DB3"/>
    <w:rsid w:val="1A891B40"/>
    <w:rsid w:val="1AD4632C"/>
    <w:rsid w:val="1ADB5637"/>
    <w:rsid w:val="1AE629B1"/>
    <w:rsid w:val="1AE814D8"/>
    <w:rsid w:val="1B1678E8"/>
    <w:rsid w:val="1B2A5686"/>
    <w:rsid w:val="1B2D0E6A"/>
    <w:rsid w:val="1B30790C"/>
    <w:rsid w:val="1B383BF6"/>
    <w:rsid w:val="1B3B37C3"/>
    <w:rsid w:val="1B461B37"/>
    <w:rsid w:val="1B6A7173"/>
    <w:rsid w:val="1B6D1035"/>
    <w:rsid w:val="1B73209B"/>
    <w:rsid w:val="1B7A2758"/>
    <w:rsid w:val="1B840901"/>
    <w:rsid w:val="1BA71FD9"/>
    <w:rsid w:val="1BBE4336"/>
    <w:rsid w:val="1BD73FE2"/>
    <w:rsid w:val="1BE71CB3"/>
    <w:rsid w:val="1BEB748F"/>
    <w:rsid w:val="1C0D0A7A"/>
    <w:rsid w:val="1C1D32AE"/>
    <w:rsid w:val="1C32494A"/>
    <w:rsid w:val="1C433B86"/>
    <w:rsid w:val="1C5B0F25"/>
    <w:rsid w:val="1C81358C"/>
    <w:rsid w:val="1C947E0D"/>
    <w:rsid w:val="1C9A7EFC"/>
    <w:rsid w:val="1CB40473"/>
    <w:rsid w:val="1CBA4FEF"/>
    <w:rsid w:val="1D027973"/>
    <w:rsid w:val="1D266DC3"/>
    <w:rsid w:val="1D68055C"/>
    <w:rsid w:val="1D7D6C6E"/>
    <w:rsid w:val="1D8345C2"/>
    <w:rsid w:val="1DEF000B"/>
    <w:rsid w:val="1E2A3FF0"/>
    <w:rsid w:val="1E315F1F"/>
    <w:rsid w:val="1E350F0E"/>
    <w:rsid w:val="1E49368A"/>
    <w:rsid w:val="1E9B3159"/>
    <w:rsid w:val="1EA3692F"/>
    <w:rsid w:val="1EBE1AF8"/>
    <w:rsid w:val="1EC15B3F"/>
    <w:rsid w:val="1ED16DED"/>
    <w:rsid w:val="1EE04FA0"/>
    <w:rsid w:val="1EE349B8"/>
    <w:rsid w:val="1F3B6564"/>
    <w:rsid w:val="1F436759"/>
    <w:rsid w:val="1F5B3D3D"/>
    <w:rsid w:val="1FBC5C0E"/>
    <w:rsid w:val="1FBD2339"/>
    <w:rsid w:val="1FDF531C"/>
    <w:rsid w:val="1FE324B1"/>
    <w:rsid w:val="1FF84147"/>
    <w:rsid w:val="200B6EC4"/>
    <w:rsid w:val="203C1BD8"/>
    <w:rsid w:val="205E6AFD"/>
    <w:rsid w:val="209A2FAC"/>
    <w:rsid w:val="20BD04BC"/>
    <w:rsid w:val="20C04D0B"/>
    <w:rsid w:val="20E62F29"/>
    <w:rsid w:val="21061BCD"/>
    <w:rsid w:val="21224868"/>
    <w:rsid w:val="212C0E6A"/>
    <w:rsid w:val="21360D9F"/>
    <w:rsid w:val="21477368"/>
    <w:rsid w:val="21A11C00"/>
    <w:rsid w:val="21A11E6D"/>
    <w:rsid w:val="21E85EE1"/>
    <w:rsid w:val="21EA6120"/>
    <w:rsid w:val="21FA7165"/>
    <w:rsid w:val="220628D7"/>
    <w:rsid w:val="223A39F3"/>
    <w:rsid w:val="22453BB1"/>
    <w:rsid w:val="22777E58"/>
    <w:rsid w:val="228C2334"/>
    <w:rsid w:val="2299194E"/>
    <w:rsid w:val="22E417E7"/>
    <w:rsid w:val="22F33F42"/>
    <w:rsid w:val="232243F7"/>
    <w:rsid w:val="232304A7"/>
    <w:rsid w:val="232E2CCF"/>
    <w:rsid w:val="235742AD"/>
    <w:rsid w:val="23734CC7"/>
    <w:rsid w:val="2381760C"/>
    <w:rsid w:val="23857878"/>
    <w:rsid w:val="23942948"/>
    <w:rsid w:val="23F04B00"/>
    <w:rsid w:val="241C3883"/>
    <w:rsid w:val="242B6756"/>
    <w:rsid w:val="242F33FD"/>
    <w:rsid w:val="247E216F"/>
    <w:rsid w:val="24BF3AE9"/>
    <w:rsid w:val="24D95001"/>
    <w:rsid w:val="25073E85"/>
    <w:rsid w:val="250D669C"/>
    <w:rsid w:val="250F5908"/>
    <w:rsid w:val="25564139"/>
    <w:rsid w:val="255719E0"/>
    <w:rsid w:val="255A2883"/>
    <w:rsid w:val="257878FF"/>
    <w:rsid w:val="257E6E4A"/>
    <w:rsid w:val="2586556E"/>
    <w:rsid w:val="258A63B4"/>
    <w:rsid w:val="258E4676"/>
    <w:rsid w:val="25905C74"/>
    <w:rsid w:val="25CA7084"/>
    <w:rsid w:val="26254CE1"/>
    <w:rsid w:val="262B0758"/>
    <w:rsid w:val="263268A4"/>
    <w:rsid w:val="268A0B3C"/>
    <w:rsid w:val="26E56A9A"/>
    <w:rsid w:val="26E8334E"/>
    <w:rsid w:val="27072EB9"/>
    <w:rsid w:val="27133B04"/>
    <w:rsid w:val="27277CE3"/>
    <w:rsid w:val="27575129"/>
    <w:rsid w:val="27744BB1"/>
    <w:rsid w:val="277C31A3"/>
    <w:rsid w:val="277D0BDD"/>
    <w:rsid w:val="27CC0F09"/>
    <w:rsid w:val="27CC1EEA"/>
    <w:rsid w:val="27CD7B70"/>
    <w:rsid w:val="27FE77E6"/>
    <w:rsid w:val="2819103F"/>
    <w:rsid w:val="281E327F"/>
    <w:rsid w:val="284A48EB"/>
    <w:rsid w:val="28507924"/>
    <w:rsid w:val="286F242F"/>
    <w:rsid w:val="28752F6D"/>
    <w:rsid w:val="28870A3D"/>
    <w:rsid w:val="28941A54"/>
    <w:rsid w:val="289B2746"/>
    <w:rsid w:val="28B26927"/>
    <w:rsid w:val="28C410A8"/>
    <w:rsid w:val="28DB3782"/>
    <w:rsid w:val="28F07781"/>
    <w:rsid w:val="28F85F08"/>
    <w:rsid w:val="29005DB1"/>
    <w:rsid w:val="291C7424"/>
    <w:rsid w:val="292A2132"/>
    <w:rsid w:val="293E4203"/>
    <w:rsid w:val="295D6C30"/>
    <w:rsid w:val="296F4FDD"/>
    <w:rsid w:val="298909A1"/>
    <w:rsid w:val="29C64AE9"/>
    <w:rsid w:val="2A274322"/>
    <w:rsid w:val="2A995986"/>
    <w:rsid w:val="2AA82A81"/>
    <w:rsid w:val="2AAB5845"/>
    <w:rsid w:val="2AE4108E"/>
    <w:rsid w:val="2AED22B6"/>
    <w:rsid w:val="2AFB3150"/>
    <w:rsid w:val="2B000567"/>
    <w:rsid w:val="2B0663D7"/>
    <w:rsid w:val="2B1E5054"/>
    <w:rsid w:val="2B7125D2"/>
    <w:rsid w:val="2B721761"/>
    <w:rsid w:val="2B763211"/>
    <w:rsid w:val="2B7E40A6"/>
    <w:rsid w:val="2B9C4D3D"/>
    <w:rsid w:val="2BA22DF5"/>
    <w:rsid w:val="2BD5046C"/>
    <w:rsid w:val="2BF14627"/>
    <w:rsid w:val="2BF6412D"/>
    <w:rsid w:val="2BFC139F"/>
    <w:rsid w:val="2C0669BB"/>
    <w:rsid w:val="2C0C64A2"/>
    <w:rsid w:val="2C241E3E"/>
    <w:rsid w:val="2C300806"/>
    <w:rsid w:val="2C3A6C67"/>
    <w:rsid w:val="2C5D11C7"/>
    <w:rsid w:val="2CAA2001"/>
    <w:rsid w:val="2CAA2053"/>
    <w:rsid w:val="2CB87D64"/>
    <w:rsid w:val="2CE121A3"/>
    <w:rsid w:val="2CFB27DA"/>
    <w:rsid w:val="2D0178DE"/>
    <w:rsid w:val="2D154B2B"/>
    <w:rsid w:val="2D5F1166"/>
    <w:rsid w:val="2D74118F"/>
    <w:rsid w:val="2D7714BA"/>
    <w:rsid w:val="2D7F7A1C"/>
    <w:rsid w:val="2D85610B"/>
    <w:rsid w:val="2D8937B9"/>
    <w:rsid w:val="2D8E3716"/>
    <w:rsid w:val="2DB55A85"/>
    <w:rsid w:val="2DB73F87"/>
    <w:rsid w:val="2DC311E8"/>
    <w:rsid w:val="2DC61B48"/>
    <w:rsid w:val="2DEA6A53"/>
    <w:rsid w:val="2DEC5F12"/>
    <w:rsid w:val="2E1F56E1"/>
    <w:rsid w:val="2E2D57F4"/>
    <w:rsid w:val="2E40768A"/>
    <w:rsid w:val="2E434660"/>
    <w:rsid w:val="2E56089B"/>
    <w:rsid w:val="2EA8760B"/>
    <w:rsid w:val="2EEE67C1"/>
    <w:rsid w:val="2F183F23"/>
    <w:rsid w:val="2F230FF0"/>
    <w:rsid w:val="2F4B7256"/>
    <w:rsid w:val="2F57562C"/>
    <w:rsid w:val="2F956BBC"/>
    <w:rsid w:val="2FA44AF7"/>
    <w:rsid w:val="2FB52CE0"/>
    <w:rsid w:val="2FC039B7"/>
    <w:rsid w:val="2FC161F6"/>
    <w:rsid w:val="2FCD65CE"/>
    <w:rsid w:val="2FCF0274"/>
    <w:rsid w:val="2FE142EB"/>
    <w:rsid w:val="2FE434DC"/>
    <w:rsid w:val="2FEF75C1"/>
    <w:rsid w:val="2FF32730"/>
    <w:rsid w:val="2FF557E1"/>
    <w:rsid w:val="30011359"/>
    <w:rsid w:val="303642BA"/>
    <w:rsid w:val="303961B4"/>
    <w:rsid w:val="3056655A"/>
    <w:rsid w:val="30645EAD"/>
    <w:rsid w:val="30876FF1"/>
    <w:rsid w:val="30D03A1C"/>
    <w:rsid w:val="30D73D78"/>
    <w:rsid w:val="30DB11DD"/>
    <w:rsid w:val="30F918FE"/>
    <w:rsid w:val="310D42FA"/>
    <w:rsid w:val="311256B7"/>
    <w:rsid w:val="317C6C0F"/>
    <w:rsid w:val="318D5819"/>
    <w:rsid w:val="319448A7"/>
    <w:rsid w:val="319A216F"/>
    <w:rsid w:val="31A76CA0"/>
    <w:rsid w:val="31A903F0"/>
    <w:rsid w:val="31A97A8F"/>
    <w:rsid w:val="31B91505"/>
    <w:rsid w:val="32002857"/>
    <w:rsid w:val="321B0915"/>
    <w:rsid w:val="32415528"/>
    <w:rsid w:val="3254159D"/>
    <w:rsid w:val="3262154E"/>
    <w:rsid w:val="3263392F"/>
    <w:rsid w:val="326A4841"/>
    <w:rsid w:val="326C606F"/>
    <w:rsid w:val="32841647"/>
    <w:rsid w:val="32844080"/>
    <w:rsid w:val="32895292"/>
    <w:rsid w:val="328B0850"/>
    <w:rsid w:val="32AC37DC"/>
    <w:rsid w:val="32B97BE8"/>
    <w:rsid w:val="32BB2036"/>
    <w:rsid w:val="32D74C9B"/>
    <w:rsid w:val="32D93978"/>
    <w:rsid w:val="32E96643"/>
    <w:rsid w:val="331B09A9"/>
    <w:rsid w:val="331C6E65"/>
    <w:rsid w:val="333D62DB"/>
    <w:rsid w:val="33480EF3"/>
    <w:rsid w:val="33507BEA"/>
    <w:rsid w:val="335E3769"/>
    <w:rsid w:val="336745E5"/>
    <w:rsid w:val="339E5F3D"/>
    <w:rsid w:val="33CA3AF8"/>
    <w:rsid w:val="33CB2844"/>
    <w:rsid w:val="33F271DE"/>
    <w:rsid w:val="34067606"/>
    <w:rsid w:val="34163072"/>
    <w:rsid w:val="34381D1D"/>
    <w:rsid w:val="34583DFD"/>
    <w:rsid w:val="34616279"/>
    <w:rsid w:val="34796546"/>
    <w:rsid w:val="34AF2F15"/>
    <w:rsid w:val="34B87AEF"/>
    <w:rsid w:val="34C65A95"/>
    <w:rsid w:val="34D852D3"/>
    <w:rsid w:val="34E466B1"/>
    <w:rsid w:val="3510673D"/>
    <w:rsid w:val="35367F01"/>
    <w:rsid w:val="353A0DEA"/>
    <w:rsid w:val="35415E99"/>
    <w:rsid w:val="35533B14"/>
    <w:rsid w:val="3554302D"/>
    <w:rsid w:val="356D2996"/>
    <w:rsid w:val="35AC4D2F"/>
    <w:rsid w:val="35BA67F7"/>
    <w:rsid w:val="35C10D00"/>
    <w:rsid w:val="35C81D8C"/>
    <w:rsid w:val="35CB2FB7"/>
    <w:rsid w:val="35D25765"/>
    <w:rsid w:val="35EE0A7C"/>
    <w:rsid w:val="35F05F63"/>
    <w:rsid w:val="36215A23"/>
    <w:rsid w:val="36321DBB"/>
    <w:rsid w:val="363C2D82"/>
    <w:rsid w:val="36626A11"/>
    <w:rsid w:val="36681886"/>
    <w:rsid w:val="368435EB"/>
    <w:rsid w:val="36AE5A72"/>
    <w:rsid w:val="36B00308"/>
    <w:rsid w:val="36BF7531"/>
    <w:rsid w:val="36C65D97"/>
    <w:rsid w:val="36CD3976"/>
    <w:rsid w:val="36F54B37"/>
    <w:rsid w:val="373C6DAA"/>
    <w:rsid w:val="3769105D"/>
    <w:rsid w:val="37927759"/>
    <w:rsid w:val="37AF420B"/>
    <w:rsid w:val="37BD182B"/>
    <w:rsid w:val="37C3234E"/>
    <w:rsid w:val="37CA2E34"/>
    <w:rsid w:val="37EF2076"/>
    <w:rsid w:val="38113D09"/>
    <w:rsid w:val="38346E8B"/>
    <w:rsid w:val="383830BD"/>
    <w:rsid w:val="386857BE"/>
    <w:rsid w:val="386E5020"/>
    <w:rsid w:val="3874668F"/>
    <w:rsid w:val="387D2764"/>
    <w:rsid w:val="3893446A"/>
    <w:rsid w:val="389B4A29"/>
    <w:rsid w:val="38B2223E"/>
    <w:rsid w:val="38BA0301"/>
    <w:rsid w:val="38C72CCD"/>
    <w:rsid w:val="38F21A71"/>
    <w:rsid w:val="391747F2"/>
    <w:rsid w:val="39410289"/>
    <w:rsid w:val="39763B37"/>
    <w:rsid w:val="39790A10"/>
    <w:rsid w:val="398A3B88"/>
    <w:rsid w:val="398C5306"/>
    <w:rsid w:val="39B40969"/>
    <w:rsid w:val="39C15F0B"/>
    <w:rsid w:val="39C424DA"/>
    <w:rsid w:val="39FD3D1E"/>
    <w:rsid w:val="3A0774AE"/>
    <w:rsid w:val="3A151F6B"/>
    <w:rsid w:val="3A216814"/>
    <w:rsid w:val="3A286B91"/>
    <w:rsid w:val="3A2A3D66"/>
    <w:rsid w:val="3A3C5F57"/>
    <w:rsid w:val="3A3F0576"/>
    <w:rsid w:val="3A554197"/>
    <w:rsid w:val="3A706803"/>
    <w:rsid w:val="3A767004"/>
    <w:rsid w:val="3A802A5A"/>
    <w:rsid w:val="3A86253E"/>
    <w:rsid w:val="3A9E178F"/>
    <w:rsid w:val="3ABA3013"/>
    <w:rsid w:val="3ABF7560"/>
    <w:rsid w:val="3AC86F5C"/>
    <w:rsid w:val="3ACC2710"/>
    <w:rsid w:val="3AD630B5"/>
    <w:rsid w:val="3AF917BA"/>
    <w:rsid w:val="3B0C7EC2"/>
    <w:rsid w:val="3B174957"/>
    <w:rsid w:val="3B384251"/>
    <w:rsid w:val="3B443D6D"/>
    <w:rsid w:val="3B651391"/>
    <w:rsid w:val="3B8F59B1"/>
    <w:rsid w:val="3B912BB6"/>
    <w:rsid w:val="3BA225F1"/>
    <w:rsid w:val="3BE8759B"/>
    <w:rsid w:val="3C285BB5"/>
    <w:rsid w:val="3C30581C"/>
    <w:rsid w:val="3C507185"/>
    <w:rsid w:val="3C63480D"/>
    <w:rsid w:val="3C7319CB"/>
    <w:rsid w:val="3C7C6790"/>
    <w:rsid w:val="3CBD3146"/>
    <w:rsid w:val="3D9A026C"/>
    <w:rsid w:val="3DB3328D"/>
    <w:rsid w:val="3DB86A4B"/>
    <w:rsid w:val="3E2F5085"/>
    <w:rsid w:val="3E3D2B6E"/>
    <w:rsid w:val="3E5003F0"/>
    <w:rsid w:val="3E6401A2"/>
    <w:rsid w:val="3E6D31C1"/>
    <w:rsid w:val="3E8227CF"/>
    <w:rsid w:val="3EA94041"/>
    <w:rsid w:val="3EBC243E"/>
    <w:rsid w:val="3ED23CC2"/>
    <w:rsid w:val="3EEA0705"/>
    <w:rsid w:val="3F185CC6"/>
    <w:rsid w:val="3F2367A1"/>
    <w:rsid w:val="3F3F7577"/>
    <w:rsid w:val="3F5A5DA5"/>
    <w:rsid w:val="3F7A5C19"/>
    <w:rsid w:val="3F8D2079"/>
    <w:rsid w:val="3FAC5787"/>
    <w:rsid w:val="3FC736A7"/>
    <w:rsid w:val="3FD01C34"/>
    <w:rsid w:val="40184DE1"/>
    <w:rsid w:val="402435CE"/>
    <w:rsid w:val="40266A09"/>
    <w:rsid w:val="402F5E0B"/>
    <w:rsid w:val="40785E9F"/>
    <w:rsid w:val="408A3370"/>
    <w:rsid w:val="409034C4"/>
    <w:rsid w:val="40A22C6A"/>
    <w:rsid w:val="40A573DE"/>
    <w:rsid w:val="40C5224D"/>
    <w:rsid w:val="40EB21DA"/>
    <w:rsid w:val="411C252E"/>
    <w:rsid w:val="41267DAC"/>
    <w:rsid w:val="41463914"/>
    <w:rsid w:val="41543700"/>
    <w:rsid w:val="415F7F90"/>
    <w:rsid w:val="419314B8"/>
    <w:rsid w:val="41A23A67"/>
    <w:rsid w:val="41BF5403"/>
    <w:rsid w:val="41BF75CF"/>
    <w:rsid w:val="41C57D29"/>
    <w:rsid w:val="41C57EA4"/>
    <w:rsid w:val="421C09C4"/>
    <w:rsid w:val="4222252A"/>
    <w:rsid w:val="42297933"/>
    <w:rsid w:val="42C211A7"/>
    <w:rsid w:val="42C41163"/>
    <w:rsid w:val="431260E3"/>
    <w:rsid w:val="431B462A"/>
    <w:rsid w:val="43210076"/>
    <w:rsid w:val="43806311"/>
    <w:rsid w:val="43864896"/>
    <w:rsid w:val="43BB2B78"/>
    <w:rsid w:val="43C3005F"/>
    <w:rsid w:val="43C615DE"/>
    <w:rsid w:val="43D04AE6"/>
    <w:rsid w:val="43EE2EC7"/>
    <w:rsid w:val="43F77840"/>
    <w:rsid w:val="43FD688C"/>
    <w:rsid w:val="44150595"/>
    <w:rsid w:val="443772C7"/>
    <w:rsid w:val="44961E00"/>
    <w:rsid w:val="44A225E1"/>
    <w:rsid w:val="4506361D"/>
    <w:rsid w:val="450D31E1"/>
    <w:rsid w:val="453044BC"/>
    <w:rsid w:val="454A3C98"/>
    <w:rsid w:val="455128E6"/>
    <w:rsid w:val="45F92769"/>
    <w:rsid w:val="46005FEA"/>
    <w:rsid w:val="460736EE"/>
    <w:rsid w:val="46103735"/>
    <w:rsid w:val="462F3638"/>
    <w:rsid w:val="463E77A9"/>
    <w:rsid w:val="46786F5D"/>
    <w:rsid w:val="467E795F"/>
    <w:rsid w:val="4680248F"/>
    <w:rsid w:val="46BA20FC"/>
    <w:rsid w:val="46C77C60"/>
    <w:rsid w:val="46E31F38"/>
    <w:rsid w:val="47071958"/>
    <w:rsid w:val="470A65E1"/>
    <w:rsid w:val="471A6CD4"/>
    <w:rsid w:val="471E702B"/>
    <w:rsid w:val="473022EA"/>
    <w:rsid w:val="473F2A6C"/>
    <w:rsid w:val="474077F0"/>
    <w:rsid w:val="475860AC"/>
    <w:rsid w:val="47732A9B"/>
    <w:rsid w:val="478507EA"/>
    <w:rsid w:val="47A10442"/>
    <w:rsid w:val="47AD0563"/>
    <w:rsid w:val="485D7B78"/>
    <w:rsid w:val="4868008E"/>
    <w:rsid w:val="486B0DD4"/>
    <w:rsid w:val="4876339E"/>
    <w:rsid w:val="487646F7"/>
    <w:rsid w:val="488162BC"/>
    <w:rsid w:val="48853AC8"/>
    <w:rsid w:val="48A21904"/>
    <w:rsid w:val="490C59C0"/>
    <w:rsid w:val="4927023B"/>
    <w:rsid w:val="492F2D1F"/>
    <w:rsid w:val="497464DE"/>
    <w:rsid w:val="498D5057"/>
    <w:rsid w:val="498D7149"/>
    <w:rsid w:val="49B60C88"/>
    <w:rsid w:val="49B7154C"/>
    <w:rsid w:val="49CE61EC"/>
    <w:rsid w:val="49D37AE3"/>
    <w:rsid w:val="49DC14F1"/>
    <w:rsid w:val="49EA129E"/>
    <w:rsid w:val="49F87237"/>
    <w:rsid w:val="4A892C12"/>
    <w:rsid w:val="4AAD59BB"/>
    <w:rsid w:val="4ABD3975"/>
    <w:rsid w:val="4AFD660F"/>
    <w:rsid w:val="4B217692"/>
    <w:rsid w:val="4B662DF0"/>
    <w:rsid w:val="4B8B7414"/>
    <w:rsid w:val="4BBE4513"/>
    <w:rsid w:val="4BC952FB"/>
    <w:rsid w:val="4BCF48B5"/>
    <w:rsid w:val="4BF24BA8"/>
    <w:rsid w:val="4C605F8A"/>
    <w:rsid w:val="4C744491"/>
    <w:rsid w:val="4C80260C"/>
    <w:rsid w:val="4C85195E"/>
    <w:rsid w:val="4C9D2940"/>
    <w:rsid w:val="4CA90CE0"/>
    <w:rsid w:val="4D38386A"/>
    <w:rsid w:val="4D3D22AF"/>
    <w:rsid w:val="4D585A45"/>
    <w:rsid w:val="4E013B5B"/>
    <w:rsid w:val="4E1A0F13"/>
    <w:rsid w:val="4E21426F"/>
    <w:rsid w:val="4E2D7C35"/>
    <w:rsid w:val="4E39078A"/>
    <w:rsid w:val="4E487FD1"/>
    <w:rsid w:val="4E50450B"/>
    <w:rsid w:val="4E6566A5"/>
    <w:rsid w:val="4E906B78"/>
    <w:rsid w:val="4E972E2D"/>
    <w:rsid w:val="4E9E713F"/>
    <w:rsid w:val="4ECB69AD"/>
    <w:rsid w:val="4EED5526"/>
    <w:rsid w:val="4EF31906"/>
    <w:rsid w:val="4F0D357B"/>
    <w:rsid w:val="4F153928"/>
    <w:rsid w:val="4F884CF2"/>
    <w:rsid w:val="4FF87939"/>
    <w:rsid w:val="50483BB6"/>
    <w:rsid w:val="50555DD3"/>
    <w:rsid w:val="507236AC"/>
    <w:rsid w:val="5089084F"/>
    <w:rsid w:val="50914887"/>
    <w:rsid w:val="50AA7682"/>
    <w:rsid w:val="50AD56C1"/>
    <w:rsid w:val="50D10851"/>
    <w:rsid w:val="50EF110F"/>
    <w:rsid w:val="50F95AF6"/>
    <w:rsid w:val="51146C4E"/>
    <w:rsid w:val="5115054A"/>
    <w:rsid w:val="511C3B01"/>
    <w:rsid w:val="511E33EC"/>
    <w:rsid w:val="513675C0"/>
    <w:rsid w:val="51370504"/>
    <w:rsid w:val="51376F97"/>
    <w:rsid w:val="516A73C8"/>
    <w:rsid w:val="516E1B75"/>
    <w:rsid w:val="51D14FAF"/>
    <w:rsid w:val="51D85586"/>
    <w:rsid w:val="51DC1E69"/>
    <w:rsid w:val="51F53EC7"/>
    <w:rsid w:val="52005156"/>
    <w:rsid w:val="52071361"/>
    <w:rsid w:val="520D3415"/>
    <w:rsid w:val="522A4DA9"/>
    <w:rsid w:val="527C35B4"/>
    <w:rsid w:val="528E7858"/>
    <w:rsid w:val="52A95CFA"/>
    <w:rsid w:val="52B374B7"/>
    <w:rsid w:val="52CC4C85"/>
    <w:rsid w:val="52D46053"/>
    <w:rsid w:val="52E40E1D"/>
    <w:rsid w:val="53127FD8"/>
    <w:rsid w:val="53167B7B"/>
    <w:rsid w:val="53450CDE"/>
    <w:rsid w:val="53572552"/>
    <w:rsid w:val="53A67AE6"/>
    <w:rsid w:val="53AC4473"/>
    <w:rsid w:val="53AE425A"/>
    <w:rsid w:val="53C427CB"/>
    <w:rsid w:val="53C619AA"/>
    <w:rsid w:val="53F67F59"/>
    <w:rsid w:val="53FD688F"/>
    <w:rsid w:val="540377A5"/>
    <w:rsid w:val="54217B28"/>
    <w:rsid w:val="54283667"/>
    <w:rsid w:val="544B4CA1"/>
    <w:rsid w:val="54A85333"/>
    <w:rsid w:val="54B446B5"/>
    <w:rsid w:val="54BA2BE4"/>
    <w:rsid w:val="54C12397"/>
    <w:rsid w:val="54D1235A"/>
    <w:rsid w:val="54D42EDF"/>
    <w:rsid w:val="54D47D75"/>
    <w:rsid w:val="54E06AFF"/>
    <w:rsid w:val="550F429F"/>
    <w:rsid w:val="5517462C"/>
    <w:rsid w:val="55276766"/>
    <w:rsid w:val="552E3FD7"/>
    <w:rsid w:val="55341C89"/>
    <w:rsid w:val="55630601"/>
    <w:rsid w:val="5577473C"/>
    <w:rsid w:val="558D5378"/>
    <w:rsid w:val="559D4BCD"/>
    <w:rsid w:val="55A8374A"/>
    <w:rsid w:val="55B72787"/>
    <w:rsid w:val="55E21C24"/>
    <w:rsid w:val="55E3350E"/>
    <w:rsid w:val="5608000B"/>
    <w:rsid w:val="56113346"/>
    <w:rsid w:val="56167B33"/>
    <w:rsid w:val="56995C82"/>
    <w:rsid w:val="56AD2133"/>
    <w:rsid w:val="56BF10D5"/>
    <w:rsid w:val="56CB4AAB"/>
    <w:rsid w:val="56FD4A58"/>
    <w:rsid w:val="57305E18"/>
    <w:rsid w:val="578B4255"/>
    <w:rsid w:val="57B4392B"/>
    <w:rsid w:val="57CE13ED"/>
    <w:rsid w:val="5819730A"/>
    <w:rsid w:val="582A414C"/>
    <w:rsid w:val="583047F8"/>
    <w:rsid w:val="58392DB7"/>
    <w:rsid w:val="5859359D"/>
    <w:rsid w:val="58736C66"/>
    <w:rsid w:val="588E2325"/>
    <w:rsid w:val="58AE5B2C"/>
    <w:rsid w:val="58E0748B"/>
    <w:rsid w:val="58E95754"/>
    <w:rsid w:val="58F1420F"/>
    <w:rsid w:val="59036933"/>
    <w:rsid w:val="590A67D5"/>
    <w:rsid w:val="592154CA"/>
    <w:rsid w:val="59627956"/>
    <w:rsid w:val="5965440A"/>
    <w:rsid w:val="5990643E"/>
    <w:rsid w:val="59B6670C"/>
    <w:rsid w:val="59D24B1E"/>
    <w:rsid w:val="59E26D0B"/>
    <w:rsid w:val="5AC77A9F"/>
    <w:rsid w:val="5AC96F8B"/>
    <w:rsid w:val="5ACF7DE6"/>
    <w:rsid w:val="5AFA6364"/>
    <w:rsid w:val="5B136002"/>
    <w:rsid w:val="5B1B70EE"/>
    <w:rsid w:val="5B3622CE"/>
    <w:rsid w:val="5B5A24CA"/>
    <w:rsid w:val="5B6A3400"/>
    <w:rsid w:val="5B7954EE"/>
    <w:rsid w:val="5B861949"/>
    <w:rsid w:val="5B8905E1"/>
    <w:rsid w:val="5BE762D6"/>
    <w:rsid w:val="5BE875A6"/>
    <w:rsid w:val="5C367451"/>
    <w:rsid w:val="5CBD3287"/>
    <w:rsid w:val="5CD76DF8"/>
    <w:rsid w:val="5CE137BD"/>
    <w:rsid w:val="5D045A86"/>
    <w:rsid w:val="5D1A33F7"/>
    <w:rsid w:val="5D251859"/>
    <w:rsid w:val="5D327FEA"/>
    <w:rsid w:val="5D3D1678"/>
    <w:rsid w:val="5D4A46D0"/>
    <w:rsid w:val="5D8C7B15"/>
    <w:rsid w:val="5DB07BC5"/>
    <w:rsid w:val="5DD87D46"/>
    <w:rsid w:val="5DDB414F"/>
    <w:rsid w:val="5E0010ED"/>
    <w:rsid w:val="5E1A00E9"/>
    <w:rsid w:val="5E6374AF"/>
    <w:rsid w:val="5E665BF3"/>
    <w:rsid w:val="5E7F2A26"/>
    <w:rsid w:val="5E962BFC"/>
    <w:rsid w:val="5E9C164B"/>
    <w:rsid w:val="5EA603DA"/>
    <w:rsid w:val="5EAC03C3"/>
    <w:rsid w:val="5EBC677A"/>
    <w:rsid w:val="5EDF5BB5"/>
    <w:rsid w:val="5F057B49"/>
    <w:rsid w:val="5F231380"/>
    <w:rsid w:val="5F3B43F1"/>
    <w:rsid w:val="5F4106FE"/>
    <w:rsid w:val="5F7F5A96"/>
    <w:rsid w:val="5FAE1F04"/>
    <w:rsid w:val="5FB17657"/>
    <w:rsid w:val="5FB46445"/>
    <w:rsid w:val="5FC661F5"/>
    <w:rsid w:val="605E5272"/>
    <w:rsid w:val="60684AF3"/>
    <w:rsid w:val="607736B3"/>
    <w:rsid w:val="607771E5"/>
    <w:rsid w:val="607B7A60"/>
    <w:rsid w:val="607E6BC1"/>
    <w:rsid w:val="60A04DBF"/>
    <w:rsid w:val="60B9421F"/>
    <w:rsid w:val="60C242D4"/>
    <w:rsid w:val="60C9254E"/>
    <w:rsid w:val="60D51A63"/>
    <w:rsid w:val="611435E6"/>
    <w:rsid w:val="61653D1B"/>
    <w:rsid w:val="616A3AC8"/>
    <w:rsid w:val="61A36E21"/>
    <w:rsid w:val="61A97819"/>
    <w:rsid w:val="61AC555B"/>
    <w:rsid w:val="61BE7146"/>
    <w:rsid w:val="61BF0319"/>
    <w:rsid w:val="61D048F7"/>
    <w:rsid w:val="61DC7A4F"/>
    <w:rsid w:val="624B00F6"/>
    <w:rsid w:val="626318F1"/>
    <w:rsid w:val="627F4812"/>
    <w:rsid w:val="62B95BAB"/>
    <w:rsid w:val="62C31AB6"/>
    <w:rsid w:val="62CE5327"/>
    <w:rsid w:val="62CF57D8"/>
    <w:rsid w:val="631915DF"/>
    <w:rsid w:val="63524985"/>
    <w:rsid w:val="63526AFF"/>
    <w:rsid w:val="636207D3"/>
    <w:rsid w:val="63692EF2"/>
    <w:rsid w:val="636939FC"/>
    <w:rsid w:val="63694F1A"/>
    <w:rsid w:val="63896F16"/>
    <w:rsid w:val="638A4BF6"/>
    <w:rsid w:val="63AA0836"/>
    <w:rsid w:val="63B53FB0"/>
    <w:rsid w:val="641E3B82"/>
    <w:rsid w:val="645E3C7E"/>
    <w:rsid w:val="64837448"/>
    <w:rsid w:val="649C644C"/>
    <w:rsid w:val="64BE0AE3"/>
    <w:rsid w:val="64C42B73"/>
    <w:rsid w:val="64D873EE"/>
    <w:rsid w:val="64D93EE5"/>
    <w:rsid w:val="64DB73C9"/>
    <w:rsid w:val="64DD4D86"/>
    <w:rsid w:val="65040229"/>
    <w:rsid w:val="650C0B52"/>
    <w:rsid w:val="651A3AD6"/>
    <w:rsid w:val="6553407E"/>
    <w:rsid w:val="65573253"/>
    <w:rsid w:val="65B04C30"/>
    <w:rsid w:val="66172C57"/>
    <w:rsid w:val="66285293"/>
    <w:rsid w:val="6648292D"/>
    <w:rsid w:val="665D3E60"/>
    <w:rsid w:val="669B45F8"/>
    <w:rsid w:val="669B6D61"/>
    <w:rsid w:val="66A56A5A"/>
    <w:rsid w:val="66DF3F53"/>
    <w:rsid w:val="66F61001"/>
    <w:rsid w:val="670C7C14"/>
    <w:rsid w:val="67C336E5"/>
    <w:rsid w:val="67D155C8"/>
    <w:rsid w:val="67F55B1C"/>
    <w:rsid w:val="67FE1F12"/>
    <w:rsid w:val="682D69C4"/>
    <w:rsid w:val="687667A3"/>
    <w:rsid w:val="6885075E"/>
    <w:rsid w:val="68A875B5"/>
    <w:rsid w:val="68C06678"/>
    <w:rsid w:val="68CB4D84"/>
    <w:rsid w:val="69052703"/>
    <w:rsid w:val="690A45FA"/>
    <w:rsid w:val="691F7478"/>
    <w:rsid w:val="697B1215"/>
    <w:rsid w:val="69A24033"/>
    <w:rsid w:val="69B00A08"/>
    <w:rsid w:val="69B462C8"/>
    <w:rsid w:val="69BD51CF"/>
    <w:rsid w:val="69C26C0A"/>
    <w:rsid w:val="69C96CE2"/>
    <w:rsid w:val="69E76E83"/>
    <w:rsid w:val="69EB038D"/>
    <w:rsid w:val="6A0F5F60"/>
    <w:rsid w:val="6A237369"/>
    <w:rsid w:val="6A582250"/>
    <w:rsid w:val="6A615C88"/>
    <w:rsid w:val="6A660A98"/>
    <w:rsid w:val="6A6B5EFE"/>
    <w:rsid w:val="6AAE265D"/>
    <w:rsid w:val="6ACD4981"/>
    <w:rsid w:val="6AD9424F"/>
    <w:rsid w:val="6AE371E6"/>
    <w:rsid w:val="6B203CB7"/>
    <w:rsid w:val="6B2449C5"/>
    <w:rsid w:val="6B4006EC"/>
    <w:rsid w:val="6B5B42FB"/>
    <w:rsid w:val="6B8619F7"/>
    <w:rsid w:val="6BB55F15"/>
    <w:rsid w:val="6BD53569"/>
    <w:rsid w:val="6BDD7C97"/>
    <w:rsid w:val="6BE313AD"/>
    <w:rsid w:val="6C012B6A"/>
    <w:rsid w:val="6C076F75"/>
    <w:rsid w:val="6C656760"/>
    <w:rsid w:val="6C9268AD"/>
    <w:rsid w:val="6CA5352B"/>
    <w:rsid w:val="6CCF39C0"/>
    <w:rsid w:val="6CD86C30"/>
    <w:rsid w:val="6CE45064"/>
    <w:rsid w:val="6D0C20A0"/>
    <w:rsid w:val="6D0D241B"/>
    <w:rsid w:val="6D126D91"/>
    <w:rsid w:val="6D1B0FA4"/>
    <w:rsid w:val="6D1C4B7D"/>
    <w:rsid w:val="6D275657"/>
    <w:rsid w:val="6D405314"/>
    <w:rsid w:val="6D441AAF"/>
    <w:rsid w:val="6D4C0212"/>
    <w:rsid w:val="6D7241A6"/>
    <w:rsid w:val="6DAE5D79"/>
    <w:rsid w:val="6DE26C7B"/>
    <w:rsid w:val="6DF07DD1"/>
    <w:rsid w:val="6DF5688A"/>
    <w:rsid w:val="6DFE106B"/>
    <w:rsid w:val="6E6E5251"/>
    <w:rsid w:val="6E7235E5"/>
    <w:rsid w:val="6E8B3159"/>
    <w:rsid w:val="6E9123B7"/>
    <w:rsid w:val="6E9C663E"/>
    <w:rsid w:val="6E9E508E"/>
    <w:rsid w:val="6EA86E91"/>
    <w:rsid w:val="6EC5212C"/>
    <w:rsid w:val="6EFF1D6C"/>
    <w:rsid w:val="6F1E0D93"/>
    <w:rsid w:val="6F3A1621"/>
    <w:rsid w:val="6F3F6BED"/>
    <w:rsid w:val="6F796F31"/>
    <w:rsid w:val="6F971082"/>
    <w:rsid w:val="6F9C65E4"/>
    <w:rsid w:val="6FB023DC"/>
    <w:rsid w:val="701045B4"/>
    <w:rsid w:val="702E25C8"/>
    <w:rsid w:val="703D464E"/>
    <w:rsid w:val="70540AF9"/>
    <w:rsid w:val="708C5E5C"/>
    <w:rsid w:val="709935B2"/>
    <w:rsid w:val="71037632"/>
    <w:rsid w:val="71152274"/>
    <w:rsid w:val="71397408"/>
    <w:rsid w:val="71457CBB"/>
    <w:rsid w:val="7148220C"/>
    <w:rsid w:val="715C1DA6"/>
    <w:rsid w:val="718D252B"/>
    <w:rsid w:val="71964074"/>
    <w:rsid w:val="719A5F5E"/>
    <w:rsid w:val="71B07F8A"/>
    <w:rsid w:val="71B756CC"/>
    <w:rsid w:val="71BA73AA"/>
    <w:rsid w:val="71C71046"/>
    <w:rsid w:val="71D02452"/>
    <w:rsid w:val="71D2751B"/>
    <w:rsid w:val="71DC6DBB"/>
    <w:rsid w:val="71F8053C"/>
    <w:rsid w:val="722345C1"/>
    <w:rsid w:val="724252D8"/>
    <w:rsid w:val="724A6296"/>
    <w:rsid w:val="72625386"/>
    <w:rsid w:val="72876D84"/>
    <w:rsid w:val="729077B6"/>
    <w:rsid w:val="72996679"/>
    <w:rsid w:val="72A44D7B"/>
    <w:rsid w:val="72BF38EB"/>
    <w:rsid w:val="72D21273"/>
    <w:rsid w:val="72DE5C70"/>
    <w:rsid w:val="72E430A6"/>
    <w:rsid w:val="733532EE"/>
    <w:rsid w:val="73444798"/>
    <w:rsid w:val="73497FD6"/>
    <w:rsid w:val="73682BF8"/>
    <w:rsid w:val="736E2CC6"/>
    <w:rsid w:val="739E2BE1"/>
    <w:rsid w:val="73F307FC"/>
    <w:rsid w:val="74040645"/>
    <w:rsid w:val="740A3DCD"/>
    <w:rsid w:val="747F0ADD"/>
    <w:rsid w:val="74A4161E"/>
    <w:rsid w:val="74C12DC9"/>
    <w:rsid w:val="750062EA"/>
    <w:rsid w:val="75146B89"/>
    <w:rsid w:val="755F7B34"/>
    <w:rsid w:val="759F6331"/>
    <w:rsid w:val="75AA2A52"/>
    <w:rsid w:val="75E21277"/>
    <w:rsid w:val="76543F76"/>
    <w:rsid w:val="765831B6"/>
    <w:rsid w:val="76733399"/>
    <w:rsid w:val="769C72B2"/>
    <w:rsid w:val="76A951C1"/>
    <w:rsid w:val="76C41AB5"/>
    <w:rsid w:val="76CE336E"/>
    <w:rsid w:val="76EE7472"/>
    <w:rsid w:val="771D1D7F"/>
    <w:rsid w:val="77453177"/>
    <w:rsid w:val="776D3529"/>
    <w:rsid w:val="776E646E"/>
    <w:rsid w:val="77D7397C"/>
    <w:rsid w:val="77E517ED"/>
    <w:rsid w:val="77EE1848"/>
    <w:rsid w:val="77FC3DDF"/>
    <w:rsid w:val="7803288F"/>
    <w:rsid w:val="78034454"/>
    <w:rsid w:val="78155440"/>
    <w:rsid w:val="782D5F72"/>
    <w:rsid w:val="78317446"/>
    <w:rsid w:val="78322263"/>
    <w:rsid w:val="783E106B"/>
    <w:rsid w:val="784D5703"/>
    <w:rsid w:val="7869444E"/>
    <w:rsid w:val="78C02AC3"/>
    <w:rsid w:val="78D52883"/>
    <w:rsid w:val="78DF24FA"/>
    <w:rsid w:val="78DF26DE"/>
    <w:rsid w:val="78E37EB2"/>
    <w:rsid w:val="78E64DF8"/>
    <w:rsid w:val="78F140D6"/>
    <w:rsid w:val="790318CD"/>
    <w:rsid w:val="791A30AB"/>
    <w:rsid w:val="793A56BC"/>
    <w:rsid w:val="79487E25"/>
    <w:rsid w:val="79A62F3E"/>
    <w:rsid w:val="79C45A3B"/>
    <w:rsid w:val="79D4117C"/>
    <w:rsid w:val="79F36AA6"/>
    <w:rsid w:val="79FF7449"/>
    <w:rsid w:val="7A02405C"/>
    <w:rsid w:val="7A1F74A1"/>
    <w:rsid w:val="7A282C10"/>
    <w:rsid w:val="7A2F1502"/>
    <w:rsid w:val="7A481FA3"/>
    <w:rsid w:val="7A4F7552"/>
    <w:rsid w:val="7A5D2C8F"/>
    <w:rsid w:val="7A7D0F6D"/>
    <w:rsid w:val="7AC40829"/>
    <w:rsid w:val="7AE24DED"/>
    <w:rsid w:val="7AF22D98"/>
    <w:rsid w:val="7B0C6AB9"/>
    <w:rsid w:val="7B2032DE"/>
    <w:rsid w:val="7B224C09"/>
    <w:rsid w:val="7B275FEB"/>
    <w:rsid w:val="7B292809"/>
    <w:rsid w:val="7B6C0A3E"/>
    <w:rsid w:val="7B776F31"/>
    <w:rsid w:val="7B782DB1"/>
    <w:rsid w:val="7B9E092F"/>
    <w:rsid w:val="7BF5435A"/>
    <w:rsid w:val="7C154D7C"/>
    <w:rsid w:val="7C1B7354"/>
    <w:rsid w:val="7C671EFE"/>
    <w:rsid w:val="7C6F418D"/>
    <w:rsid w:val="7C8521A6"/>
    <w:rsid w:val="7C906380"/>
    <w:rsid w:val="7CBD04EA"/>
    <w:rsid w:val="7CBF7486"/>
    <w:rsid w:val="7CC55651"/>
    <w:rsid w:val="7CD22B76"/>
    <w:rsid w:val="7D0E3FA8"/>
    <w:rsid w:val="7D595348"/>
    <w:rsid w:val="7D86758E"/>
    <w:rsid w:val="7D9A17C8"/>
    <w:rsid w:val="7DB876EC"/>
    <w:rsid w:val="7DC12096"/>
    <w:rsid w:val="7DC33429"/>
    <w:rsid w:val="7DCD02D1"/>
    <w:rsid w:val="7DDB300F"/>
    <w:rsid w:val="7DE21A7D"/>
    <w:rsid w:val="7DE44A8F"/>
    <w:rsid w:val="7DEC7103"/>
    <w:rsid w:val="7DF410CB"/>
    <w:rsid w:val="7E0C4E7F"/>
    <w:rsid w:val="7E290670"/>
    <w:rsid w:val="7E3F3400"/>
    <w:rsid w:val="7E6F0339"/>
    <w:rsid w:val="7E8717DD"/>
    <w:rsid w:val="7E93301C"/>
    <w:rsid w:val="7E9B3740"/>
    <w:rsid w:val="7EC773D7"/>
    <w:rsid w:val="7EEE7971"/>
    <w:rsid w:val="7F5354BD"/>
    <w:rsid w:val="7F5A1B36"/>
    <w:rsid w:val="7F624A9E"/>
    <w:rsid w:val="7F817165"/>
    <w:rsid w:val="7F870238"/>
    <w:rsid w:val="7F8A0005"/>
    <w:rsid w:val="7FB15D72"/>
    <w:rsid w:val="7FB51D28"/>
    <w:rsid w:val="7FBE1AA5"/>
    <w:rsid w:val="7FC60989"/>
    <w:rsid w:val="7FE07150"/>
    <w:rsid w:val="7FE77B46"/>
    <w:rsid w:val="7FE844C0"/>
    <w:rsid w:val="7FE84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EAAB411"/>
  <w15:docId w15:val="{FF6FBFB9-DA12-2247-A269-3F04B9ACD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60" w:lineRule="auto"/>
      <w:jc w:val="both"/>
    </w:pPr>
    <w:rPr>
      <w:kern w:val="2"/>
      <w:sz w:val="21"/>
      <w:szCs w:val="22"/>
    </w:rPr>
  </w:style>
  <w:style w:type="paragraph" w:styleId="1">
    <w:name w:val="heading 1"/>
    <w:basedOn w:val="a"/>
    <w:next w:val="a"/>
    <w:link w:val="10"/>
    <w:qFormat/>
    <w:pPr>
      <w:keepNext/>
      <w:keepLines/>
      <w:numPr>
        <w:numId w:val="1"/>
      </w:numPr>
      <w:spacing w:before="340" w:after="330"/>
      <w:jc w:val="center"/>
      <w:outlineLvl w:val="0"/>
    </w:pPr>
    <w:rPr>
      <w:b/>
      <w:kern w:val="44"/>
      <w:sz w:val="24"/>
      <w:szCs w:val="20"/>
    </w:rPr>
  </w:style>
  <w:style w:type="paragraph" w:styleId="2">
    <w:name w:val="heading 2"/>
    <w:basedOn w:val="a"/>
    <w:next w:val="a"/>
    <w:link w:val="20"/>
    <w:uiPriority w:val="9"/>
    <w:unhideWhenUsed/>
    <w:qFormat/>
    <w:pPr>
      <w:keepNext/>
      <w:keepLines/>
      <w:numPr>
        <w:ilvl w:val="1"/>
        <w:numId w:val="1"/>
      </w:numPr>
      <w:tabs>
        <w:tab w:val="clear" w:pos="3964"/>
        <w:tab w:val="left" w:pos="420"/>
      </w:tabs>
      <w:spacing w:before="260" w:after="260"/>
      <w:ind w:left="567"/>
      <w:outlineLvl w:val="1"/>
    </w:pPr>
    <w:rPr>
      <w:rFonts w:ascii="Cambria" w:hAnsi="Cambria"/>
      <w:b/>
      <w:bCs/>
      <w:sz w:val="24"/>
      <w:szCs w:val="32"/>
    </w:rPr>
  </w:style>
  <w:style w:type="paragraph" w:styleId="3">
    <w:name w:val="heading 3"/>
    <w:basedOn w:val="a"/>
    <w:next w:val="a"/>
    <w:link w:val="30"/>
    <w:uiPriority w:val="9"/>
    <w:unhideWhenUsed/>
    <w:qFormat/>
    <w:pPr>
      <w:keepNext/>
      <w:keepLines/>
      <w:numPr>
        <w:ilvl w:val="2"/>
        <w:numId w:val="1"/>
      </w:numPr>
      <w:spacing w:before="260" w:after="260" w:line="416" w:lineRule="auto"/>
      <w:outlineLvl w:val="2"/>
    </w:pPr>
    <w:rPr>
      <w:b/>
      <w:bCs/>
      <w:szCs w:val="32"/>
    </w:rPr>
  </w:style>
  <w:style w:type="paragraph" w:styleId="4">
    <w:name w:val="heading 4"/>
    <w:basedOn w:val="a"/>
    <w:next w:val="a"/>
    <w:link w:val="40"/>
    <w:uiPriority w:val="9"/>
    <w:unhideWhenUsed/>
    <w:qFormat/>
    <w:pPr>
      <w:keepNext/>
      <w:keepLines/>
      <w:numPr>
        <w:ilvl w:val="3"/>
        <w:numId w:val="1"/>
      </w:numPr>
      <w:spacing w:before="280" w:after="290" w:line="376" w:lineRule="auto"/>
      <w:outlineLvl w:val="3"/>
    </w:pPr>
    <w:rPr>
      <w:rFonts w:ascii="Cambria" w:hAnsi="Cambria"/>
      <w:b/>
      <w:bCs/>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semiHidden/>
    <w:unhideWhenUsed/>
    <w:qFormat/>
    <w:rPr>
      <w:rFonts w:ascii="Arial" w:eastAsia="黑体" w:hAnsi="Arial"/>
      <w:sz w:val="20"/>
    </w:rPr>
  </w:style>
  <w:style w:type="paragraph" w:styleId="a4">
    <w:name w:val="annotation text"/>
    <w:basedOn w:val="a"/>
    <w:link w:val="a5"/>
    <w:uiPriority w:val="99"/>
    <w:semiHidden/>
    <w:unhideWhenUsed/>
    <w:qFormat/>
    <w:pPr>
      <w:jc w:val="left"/>
    </w:pPr>
  </w:style>
  <w:style w:type="paragraph" w:styleId="a6">
    <w:name w:val="Date"/>
    <w:basedOn w:val="a"/>
    <w:next w:val="a"/>
    <w:link w:val="a7"/>
    <w:uiPriority w:val="99"/>
    <w:unhideWhenUsed/>
    <w:qFormat/>
    <w:pPr>
      <w:ind w:leftChars="2500" w:left="100"/>
    </w:pPr>
  </w:style>
  <w:style w:type="paragraph" w:styleId="a8">
    <w:name w:val="Balloon Text"/>
    <w:basedOn w:val="a"/>
    <w:link w:val="a9"/>
    <w:uiPriority w:val="99"/>
    <w:unhideWhenUsed/>
    <w:qFormat/>
    <w:rPr>
      <w:sz w:val="18"/>
      <w:szCs w:val="18"/>
    </w:rPr>
  </w:style>
  <w:style w:type="paragraph" w:styleId="aa">
    <w:name w:val="footer"/>
    <w:basedOn w:val="a"/>
    <w:link w:val="ab"/>
    <w:uiPriority w:val="99"/>
    <w:unhideWhenUsed/>
    <w:qFormat/>
    <w:pPr>
      <w:tabs>
        <w:tab w:val="center" w:pos="4153"/>
        <w:tab w:val="right" w:pos="8306"/>
      </w:tabs>
      <w:snapToGrid w:val="0"/>
      <w:jc w:val="left"/>
    </w:pPr>
    <w:rPr>
      <w:kern w:val="0"/>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kern w:val="0"/>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paragraph" w:styleId="ae">
    <w:name w:val="Normal (Web)"/>
    <w:basedOn w:val="a"/>
    <w:uiPriority w:val="99"/>
    <w:semiHidden/>
    <w:unhideWhenUsed/>
    <w:qFormat/>
    <w:pPr>
      <w:spacing w:beforeAutospacing="1" w:afterAutospacing="1"/>
      <w:jc w:val="left"/>
    </w:pPr>
    <w:rPr>
      <w:kern w:val="0"/>
      <w:sz w:val="24"/>
    </w:rPr>
  </w:style>
  <w:style w:type="paragraph" w:styleId="af">
    <w:name w:val="Title"/>
    <w:basedOn w:val="a"/>
    <w:next w:val="a"/>
    <w:link w:val="af0"/>
    <w:uiPriority w:val="10"/>
    <w:qFormat/>
    <w:pPr>
      <w:spacing w:before="240" w:after="60"/>
      <w:jc w:val="center"/>
      <w:outlineLvl w:val="0"/>
    </w:pPr>
    <w:rPr>
      <w:rFonts w:ascii="Cambria" w:hAnsi="Cambria"/>
      <w:b/>
      <w:bCs/>
      <w:szCs w:val="32"/>
    </w:rPr>
  </w:style>
  <w:style w:type="table" w:styleId="af1">
    <w:name w:val="Table Grid"/>
    <w:basedOn w:val="a1"/>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2">
    <w:name w:val="FollowedHyperlink"/>
    <w:basedOn w:val="a0"/>
    <w:uiPriority w:val="99"/>
    <w:semiHidden/>
    <w:unhideWhenUsed/>
    <w:qFormat/>
    <w:rPr>
      <w:color w:val="800080"/>
      <w:u w:val="single"/>
    </w:rPr>
  </w:style>
  <w:style w:type="character" w:styleId="af3">
    <w:name w:val="Hyperlink"/>
    <w:uiPriority w:val="99"/>
    <w:unhideWhenUsed/>
    <w:qFormat/>
    <w:rPr>
      <w:color w:val="0000FF"/>
      <w:u w:val="single"/>
    </w:rPr>
  </w:style>
  <w:style w:type="character" w:customStyle="1" w:styleId="20">
    <w:name w:val="标题 2 字符"/>
    <w:link w:val="2"/>
    <w:uiPriority w:val="9"/>
    <w:qFormat/>
    <w:rPr>
      <w:rFonts w:ascii="Cambria" w:eastAsia="宋体" w:hAnsi="Cambria" w:cs="Times New Roman"/>
      <w:b/>
      <w:bCs/>
      <w:kern w:val="2"/>
      <w:sz w:val="24"/>
      <w:szCs w:val="32"/>
    </w:rPr>
  </w:style>
  <w:style w:type="paragraph" w:customStyle="1" w:styleId="-">
    <w:name w:val="正文-表格"/>
    <w:basedOn w:val="a"/>
    <w:next w:val="a"/>
    <w:qFormat/>
    <w:pPr>
      <w:spacing w:before="240" w:after="60"/>
      <w:jc w:val="left"/>
      <w:outlineLvl w:val="0"/>
    </w:pPr>
    <w:rPr>
      <w:rFonts w:ascii="Cambria" w:hAnsi="Cambria" w:hint="eastAsia"/>
      <w:bCs/>
      <w:szCs w:val="32"/>
    </w:rPr>
  </w:style>
  <w:style w:type="paragraph" w:styleId="af4">
    <w:name w:val="List Paragraph"/>
    <w:basedOn w:val="a"/>
    <w:uiPriority w:val="34"/>
    <w:qFormat/>
    <w:pPr>
      <w:widowControl/>
      <w:spacing w:after="160" w:line="259" w:lineRule="auto"/>
      <w:ind w:left="720"/>
      <w:contextualSpacing/>
      <w:jc w:val="left"/>
    </w:pPr>
    <w:rPr>
      <w:kern w:val="0"/>
      <w:sz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styleId="af5">
    <w:name w:val="No Spacing"/>
    <w:link w:val="af6"/>
    <w:uiPriority w:val="1"/>
    <w:qFormat/>
    <w:rPr>
      <w:sz w:val="22"/>
      <w:szCs w:val="22"/>
    </w:rPr>
  </w:style>
  <w:style w:type="character" w:customStyle="1" w:styleId="af0">
    <w:name w:val="标题 字符"/>
    <w:link w:val="af"/>
    <w:uiPriority w:val="10"/>
    <w:qFormat/>
    <w:rPr>
      <w:rFonts w:ascii="Cambria" w:eastAsia="宋体" w:hAnsi="Cambria" w:cs="Times New Roman"/>
      <w:b/>
      <w:bCs/>
      <w:kern w:val="2"/>
      <w:sz w:val="21"/>
      <w:szCs w:val="32"/>
    </w:rPr>
  </w:style>
  <w:style w:type="character" w:customStyle="1" w:styleId="ab">
    <w:name w:val="页脚 字符"/>
    <w:link w:val="aa"/>
    <w:uiPriority w:val="99"/>
    <w:qFormat/>
    <w:rPr>
      <w:sz w:val="18"/>
      <w:szCs w:val="18"/>
    </w:rPr>
  </w:style>
  <w:style w:type="character" w:customStyle="1" w:styleId="30">
    <w:name w:val="标题 3 字符"/>
    <w:link w:val="3"/>
    <w:uiPriority w:val="9"/>
    <w:qFormat/>
    <w:rPr>
      <w:rFonts w:ascii="Times New Roman" w:eastAsia="宋体" w:hAnsi="Times New Roman"/>
      <w:b/>
      <w:bCs/>
      <w:kern w:val="2"/>
      <w:sz w:val="21"/>
      <w:szCs w:val="32"/>
    </w:rPr>
  </w:style>
  <w:style w:type="character" w:customStyle="1" w:styleId="40">
    <w:name w:val="标题 4 字符"/>
    <w:link w:val="4"/>
    <w:uiPriority w:val="9"/>
    <w:qFormat/>
    <w:rPr>
      <w:rFonts w:ascii="Cambria" w:eastAsia="宋体" w:hAnsi="Cambria" w:cs="Times New Roman"/>
      <w:b/>
      <w:bCs/>
      <w:kern w:val="2"/>
      <w:sz w:val="21"/>
      <w:szCs w:val="28"/>
    </w:rPr>
  </w:style>
  <w:style w:type="character" w:customStyle="1" w:styleId="af6">
    <w:name w:val="无间隔 字符"/>
    <w:link w:val="af5"/>
    <w:uiPriority w:val="1"/>
    <w:qFormat/>
    <w:rPr>
      <w:sz w:val="22"/>
      <w:szCs w:val="22"/>
    </w:rPr>
  </w:style>
  <w:style w:type="character" w:customStyle="1" w:styleId="a9">
    <w:name w:val="批注框文本 字符"/>
    <w:link w:val="a8"/>
    <w:uiPriority w:val="99"/>
    <w:semiHidden/>
    <w:qFormat/>
    <w:rPr>
      <w:kern w:val="2"/>
      <w:sz w:val="18"/>
      <w:szCs w:val="18"/>
    </w:rPr>
  </w:style>
  <w:style w:type="character" w:customStyle="1" w:styleId="ad">
    <w:name w:val="页眉 字符"/>
    <w:link w:val="ac"/>
    <w:uiPriority w:val="99"/>
    <w:qFormat/>
    <w:rPr>
      <w:sz w:val="18"/>
      <w:szCs w:val="18"/>
    </w:rPr>
  </w:style>
  <w:style w:type="character" w:customStyle="1" w:styleId="a7">
    <w:name w:val="日期 字符"/>
    <w:link w:val="a6"/>
    <w:uiPriority w:val="99"/>
    <w:semiHidden/>
    <w:qFormat/>
    <w:rPr>
      <w:kern w:val="2"/>
      <w:sz w:val="21"/>
      <w:szCs w:val="22"/>
    </w:rPr>
  </w:style>
  <w:style w:type="character" w:customStyle="1" w:styleId="50">
    <w:name w:val="标题 5 字符"/>
    <w:link w:val="5"/>
    <w:uiPriority w:val="9"/>
    <w:qFormat/>
    <w:rPr>
      <w:b/>
      <w:bCs/>
      <w:kern w:val="2"/>
      <w:sz w:val="28"/>
      <w:szCs w:val="28"/>
    </w:rPr>
  </w:style>
  <w:style w:type="character" w:customStyle="1" w:styleId="10">
    <w:name w:val="标题 1 字符"/>
    <w:link w:val="1"/>
    <w:qFormat/>
    <w:rPr>
      <w:rFonts w:ascii="Times New Roman" w:eastAsia="宋体" w:hAnsi="Times New Roman"/>
      <w:b/>
      <w:kern w:val="44"/>
      <w:sz w:val="24"/>
    </w:rPr>
  </w:style>
  <w:style w:type="paragraph" w:customStyle="1" w:styleId="TableParagraph">
    <w:name w:val="Table Paragraph"/>
    <w:basedOn w:val="a"/>
    <w:uiPriority w:val="1"/>
    <w:qFormat/>
    <w:pPr>
      <w:autoSpaceDE w:val="0"/>
      <w:autoSpaceDN w:val="0"/>
      <w:jc w:val="left"/>
    </w:pPr>
    <w:rPr>
      <w:rFonts w:ascii="宋体" w:hAnsi="宋体" w:cs="宋体"/>
      <w:kern w:val="0"/>
      <w:sz w:val="22"/>
      <w:lang w:val="zh-CN" w:bidi="zh-CN"/>
    </w:rPr>
  </w:style>
  <w:style w:type="character" w:customStyle="1" w:styleId="font31">
    <w:name w:val="font31"/>
    <w:basedOn w:val="a0"/>
    <w:qFormat/>
    <w:rPr>
      <w:rFonts w:ascii="宋体" w:eastAsia="宋体" w:hAnsi="宋体" w:cs="宋体" w:hint="eastAsia"/>
      <w:color w:val="000000"/>
      <w:sz w:val="21"/>
      <w:szCs w:val="21"/>
      <w:u w:val="none"/>
    </w:rPr>
  </w:style>
  <w:style w:type="character" w:customStyle="1" w:styleId="font21">
    <w:name w:val="font21"/>
    <w:basedOn w:val="a0"/>
    <w:qFormat/>
    <w:rPr>
      <w:rFonts w:ascii="Calibri" w:hAnsi="Calibri" w:cs="Calibri" w:hint="default"/>
      <w:color w:val="000000"/>
      <w:sz w:val="21"/>
      <w:szCs w:val="21"/>
      <w:u w:val="none"/>
    </w:rPr>
  </w:style>
  <w:style w:type="character" w:customStyle="1" w:styleId="font71">
    <w:name w:val="font71"/>
    <w:basedOn w:val="a0"/>
    <w:qFormat/>
    <w:rPr>
      <w:rFonts w:ascii="Calibri" w:hAnsi="Calibri" w:cs="Calibri" w:hint="default"/>
      <w:strike/>
      <w:color w:val="000000"/>
      <w:sz w:val="21"/>
      <w:szCs w:val="21"/>
    </w:rPr>
  </w:style>
  <w:style w:type="character" w:customStyle="1" w:styleId="font61">
    <w:name w:val="font61"/>
    <w:basedOn w:val="a0"/>
    <w:qFormat/>
    <w:rPr>
      <w:rFonts w:ascii="宋体" w:eastAsia="宋体" w:hAnsi="宋体" w:cs="宋体" w:hint="eastAsia"/>
      <w:strike/>
      <w:color w:val="000000"/>
      <w:sz w:val="21"/>
      <w:szCs w:val="21"/>
    </w:rPr>
  </w:style>
  <w:style w:type="character" w:customStyle="1" w:styleId="font41">
    <w:name w:val="font41"/>
    <w:basedOn w:val="a0"/>
    <w:qFormat/>
    <w:rPr>
      <w:rFonts w:ascii="宋体" w:eastAsia="宋体" w:hAnsi="宋体" w:cs="宋体" w:hint="eastAsia"/>
      <w:color w:val="000000"/>
      <w:sz w:val="21"/>
      <w:szCs w:val="21"/>
      <w:u w:val="none"/>
    </w:rPr>
  </w:style>
  <w:style w:type="character" w:customStyle="1" w:styleId="font11">
    <w:name w:val="font11"/>
    <w:basedOn w:val="a0"/>
    <w:qFormat/>
    <w:rPr>
      <w:rFonts w:ascii="Calibri" w:hAnsi="Calibri" w:cs="Calibri" w:hint="default"/>
      <w:color w:val="000000"/>
      <w:sz w:val="21"/>
      <w:szCs w:val="21"/>
      <w:u w:val="none"/>
    </w:rPr>
  </w:style>
  <w:style w:type="character" w:customStyle="1" w:styleId="font51">
    <w:name w:val="font51"/>
    <w:basedOn w:val="a0"/>
    <w:qFormat/>
    <w:rPr>
      <w:rFonts w:ascii="仿宋_GB2312" w:eastAsia="仿宋_GB2312" w:cs="仿宋_GB2312" w:hint="default"/>
      <w:b/>
      <w:bCs/>
      <w:color w:val="FFFFFF"/>
      <w:sz w:val="22"/>
      <w:szCs w:val="22"/>
      <w:u w:val="none"/>
    </w:rPr>
  </w:style>
  <w:style w:type="character" w:customStyle="1" w:styleId="font01">
    <w:name w:val="font01"/>
    <w:basedOn w:val="a0"/>
    <w:rPr>
      <w:rFonts w:ascii="宋体" w:eastAsia="宋体" w:hAnsi="宋体" w:cs="宋体" w:hint="eastAsia"/>
      <w:color w:val="000000"/>
      <w:sz w:val="21"/>
      <w:szCs w:val="21"/>
      <w:u w:val="none"/>
    </w:rPr>
  </w:style>
  <w:style w:type="paragraph" w:styleId="af7">
    <w:name w:val="Revision"/>
    <w:hidden/>
    <w:uiPriority w:val="99"/>
    <w:semiHidden/>
    <w:rsid w:val="00952130"/>
    <w:rPr>
      <w:kern w:val="2"/>
      <w:sz w:val="21"/>
      <w:szCs w:val="22"/>
    </w:rPr>
  </w:style>
  <w:style w:type="character" w:styleId="af8">
    <w:name w:val="annotation reference"/>
    <w:basedOn w:val="a0"/>
    <w:uiPriority w:val="99"/>
    <w:semiHidden/>
    <w:unhideWhenUsed/>
    <w:rsid w:val="00BD5CD8"/>
    <w:rPr>
      <w:sz w:val="21"/>
      <w:szCs w:val="21"/>
    </w:rPr>
  </w:style>
  <w:style w:type="paragraph" w:styleId="af9">
    <w:name w:val="annotation subject"/>
    <w:basedOn w:val="a4"/>
    <w:next w:val="a4"/>
    <w:link w:val="afa"/>
    <w:uiPriority w:val="99"/>
    <w:semiHidden/>
    <w:unhideWhenUsed/>
    <w:rsid w:val="00BD5CD8"/>
    <w:rPr>
      <w:b/>
      <w:bCs/>
    </w:rPr>
  </w:style>
  <w:style w:type="character" w:customStyle="1" w:styleId="a5">
    <w:name w:val="批注文字 字符"/>
    <w:basedOn w:val="a0"/>
    <w:link w:val="a4"/>
    <w:uiPriority w:val="99"/>
    <w:semiHidden/>
    <w:rsid w:val="00BD5CD8"/>
    <w:rPr>
      <w:kern w:val="2"/>
      <w:sz w:val="21"/>
      <w:szCs w:val="22"/>
    </w:rPr>
  </w:style>
  <w:style w:type="character" w:customStyle="1" w:styleId="afa">
    <w:name w:val="批注主题 字符"/>
    <w:basedOn w:val="a5"/>
    <w:link w:val="af9"/>
    <w:uiPriority w:val="99"/>
    <w:semiHidden/>
    <w:rsid w:val="00BD5CD8"/>
    <w:rPr>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comments" Target="comments.xml"/><Relationship Id="rId95" Type="http://schemas.openxmlformats.org/officeDocument/2006/relationships/image" Target="media/image78.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microsoft.com/office/2011/relationships/commentsExtended" Target="commentsExtended.xml"/><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7.jpe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footer" Target="footer2.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NULL" TargetMode="External"/><Relationship Id="rId92" Type="http://schemas.microsoft.com/office/2016/09/relationships/commentsIds" Target="commentsIds.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9.jpeg"/><Relationship Id="rId93" Type="http://schemas.microsoft.com/office/2018/08/relationships/commentsExtensible" Target="commentsExtensible.xml"/><Relationship Id="rId98" Type="http://schemas.openxmlformats.org/officeDocument/2006/relationships/image" Target="media/image81.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35</Pages>
  <Words>1505</Words>
  <Characters>8583</Characters>
  <Application>Microsoft Office Word</Application>
  <DocSecurity>0</DocSecurity>
  <Lines>71</Lines>
  <Paragraphs>20</Paragraphs>
  <ScaleCrop>false</ScaleCrop>
  <Company>china</Company>
  <LinksUpToDate>false</LinksUpToDate>
  <CharactersWithSpaces>10068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hong jie</cp:lastModifiedBy>
  <cp:revision>336</cp:revision>
  <cp:lastPrinted>2021-06-02T07:15:00Z</cp:lastPrinted>
  <dcterms:created xsi:type="dcterms:W3CDTF">2017-05-24T05:19:00Z</dcterms:created>
  <dcterms:modified xsi:type="dcterms:W3CDTF">2023-08-03T06:02:00Z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1D770AE1E350463D9A8F457659D01877</vt:lpwstr>
  </property>
</Properties>
</file>